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0ED64" w14:textId="41C57427" w:rsidR="005737E1" w:rsidRPr="0070509A" w:rsidRDefault="005737E1" w:rsidP="009507DF">
      <w:pPr>
        <w:spacing w:line="360" w:lineRule="auto"/>
        <w:ind w:left="1440" w:firstLine="720"/>
        <w:rPr>
          <w:rFonts w:ascii="Times New Roman" w:hAnsi="Times New Roman" w:cs="Times New Roman"/>
          <w:b/>
          <w:sz w:val="26"/>
          <w:szCs w:val="26"/>
        </w:rPr>
      </w:pPr>
      <w:r w:rsidRPr="0070509A">
        <w:rPr>
          <w:rFonts w:ascii="Times New Roman" w:hAnsi="Times New Roman" w:cs="Times New Roman"/>
          <w:b/>
          <w:noProof/>
          <w:sz w:val="26"/>
          <w:szCs w:val="26"/>
        </w:rPr>
        <w:drawing>
          <wp:anchor distT="0" distB="0" distL="114300" distR="114300" simplePos="0" relativeHeight="251658242" behindDoc="1" locked="0" layoutInCell="1" allowOverlap="1" wp14:anchorId="68F388D8" wp14:editId="4643ADF9">
            <wp:simplePos x="0" y="0"/>
            <wp:positionH relativeFrom="column">
              <wp:posOffset>-938530</wp:posOffset>
            </wp:positionH>
            <wp:positionV relativeFrom="paragraph">
              <wp:posOffset>-807176</wp:posOffset>
            </wp:positionV>
            <wp:extent cx="6765472" cy="9497682"/>
            <wp:effectExtent l="19050" t="19050" r="16510" b="2794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65472" cy="9497682"/>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0509A">
        <w:rPr>
          <w:rFonts w:ascii="Times New Roman" w:hAnsi="Times New Roman" w:cs="Times New Roman"/>
          <w:b/>
          <w:sz w:val="26"/>
          <w:szCs w:val="26"/>
        </w:rPr>
        <w:t>ĐẠI HỌC QUỐC GIA TP HCM</w:t>
      </w:r>
    </w:p>
    <w:p w14:paraId="585FF89B" w14:textId="77777777" w:rsidR="00716ADE" w:rsidRPr="0070509A" w:rsidRDefault="005737E1" w:rsidP="009507DF">
      <w:pPr>
        <w:spacing w:line="360" w:lineRule="auto"/>
        <w:ind w:left="720"/>
        <w:rPr>
          <w:rFonts w:ascii="Times New Roman" w:hAnsi="Times New Roman" w:cs="Times New Roman"/>
          <w:sz w:val="26"/>
          <w:szCs w:val="26"/>
        </w:rPr>
      </w:pPr>
      <w:r w:rsidRPr="0070509A">
        <w:rPr>
          <w:rFonts w:ascii="Times New Roman" w:hAnsi="Times New Roman" w:cs="Times New Roman"/>
          <w:b/>
          <w:sz w:val="26"/>
          <w:szCs w:val="26"/>
        </w:rPr>
        <w:t xml:space="preserve">         </w:t>
      </w:r>
      <w:r w:rsidR="006F2EF6" w:rsidRPr="0070509A">
        <w:rPr>
          <w:rFonts w:ascii="Times New Roman" w:hAnsi="Times New Roman" w:cs="Times New Roman"/>
          <w:sz w:val="26"/>
          <w:szCs w:val="26"/>
        </w:rPr>
        <w:t>TRƯỜNG ĐẠI HỌC CÔNG NGHỆ THÔNG TIN</w:t>
      </w:r>
    </w:p>
    <w:p w14:paraId="74D145FF" w14:textId="77777777" w:rsidR="005737E1" w:rsidRPr="0070509A" w:rsidRDefault="002E362D" w:rsidP="005737E1">
      <w:pPr>
        <w:tabs>
          <w:tab w:val="left" w:pos="1185"/>
        </w:tabs>
        <w:rPr>
          <w:rFonts w:ascii="Times New Roman" w:hAnsi="Times New Roman" w:cs="Times New Roman"/>
          <w:sz w:val="26"/>
          <w:szCs w:val="26"/>
        </w:rPr>
      </w:pPr>
      <w:r w:rsidRPr="0070509A">
        <w:rPr>
          <w:rFonts w:ascii="Times New Roman" w:hAnsi="Times New Roman" w:cs="Times New Roman"/>
          <w:b/>
          <w:noProof/>
        </w:rPr>
        <w:drawing>
          <wp:anchor distT="0" distB="0" distL="114300" distR="114300" simplePos="0" relativeHeight="251658243" behindDoc="1" locked="0" layoutInCell="1" allowOverlap="1" wp14:anchorId="4B5172DA" wp14:editId="183B3256">
            <wp:simplePos x="0" y="0"/>
            <wp:positionH relativeFrom="column">
              <wp:posOffset>1381760</wp:posOffset>
            </wp:positionH>
            <wp:positionV relativeFrom="paragraph">
              <wp:posOffset>200660</wp:posOffset>
            </wp:positionV>
            <wp:extent cx="2124075" cy="1757045"/>
            <wp:effectExtent l="0" t="0" r="0" b="0"/>
            <wp:wrapTight wrapText="bothSides">
              <wp:wrapPolygon edited="0">
                <wp:start x="17048" y="0"/>
                <wp:lineTo x="9105" y="0"/>
                <wp:lineTo x="3487" y="1639"/>
                <wp:lineTo x="3487" y="3747"/>
                <wp:lineTo x="1937" y="7494"/>
                <wp:lineTo x="1356" y="11241"/>
                <wp:lineTo x="387" y="13349"/>
                <wp:lineTo x="0" y="14520"/>
                <wp:lineTo x="0" y="17798"/>
                <wp:lineTo x="194" y="19438"/>
                <wp:lineTo x="2518" y="20843"/>
                <wp:lineTo x="3681" y="21311"/>
                <wp:lineTo x="5230" y="21311"/>
                <wp:lineTo x="11430" y="19203"/>
                <wp:lineTo x="15885" y="15456"/>
                <wp:lineTo x="16079" y="14988"/>
                <wp:lineTo x="19760" y="11241"/>
                <wp:lineTo x="21309" y="7494"/>
                <wp:lineTo x="21309" y="3513"/>
                <wp:lineTo x="18791" y="0"/>
                <wp:lineTo x="17048" y="0"/>
              </wp:wrapPolygon>
            </wp:wrapTight>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uit.png"/>
                    <pic:cNvPicPr/>
                  </pic:nvPicPr>
                  <pic:blipFill>
                    <a:blip r:embed="rId13">
                      <a:extLst>
                        <a:ext uri="{28A0092B-C50C-407E-A947-70E740481C1C}">
                          <a14:useLocalDpi xmlns:a14="http://schemas.microsoft.com/office/drawing/2010/main" val="0"/>
                        </a:ext>
                      </a:extLst>
                    </a:blip>
                    <a:stretch>
                      <a:fillRect/>
                    </a:stretch>
                  </pic:blipFill>
                  <pic:spPr>
                    <a:xfrm>
                      <a:off x="0" y="0"/>
                      <a:ext cx="2124075" cy="1757045"/>
                    </a:xfrm>
                    <a:prstGeom prst="rect">
                      <a:avLst/>
                    </a:prstGeom>
                  </pic:spPr>
                </pic:pic>
              </a:graphicData>
            </a:graphic>
          </wp:anchor>
        </w:drawing>
      </w:r>
      <w:r w:rsidR="005737E1" w:rsidRPr="0070509A">
        <w:rPr>
          <w:rFonts w:ascii="Times New Roman" w:hAnsi="Times New Roman" w:cs="Times New Roman"/>
          <w:sz w:val="26"/>
          <w:szCs w:val="26"/>
        </w:rPr>
        <w:tab/>
      </w:r>
      <w:r w:rsidR="005737E1" w:rsidRPr="0070509A">
        <w:rPr>
          <w:rFonts w:ascii="Times New Roman" w:hAnsi="Times New Roman" w:cs="Times New Roman"/>
          <w:sz w:val="26"/>
          <w:szCs w:val="26"/>
        </w:rPr>
        <w:tab/>
      </w:r>
      <w:r w:rsidR="005737E1" w:rsidRPr="0070509A">
        <w:rPr>
          <w:rFonts w:ascii="Times New Roman" w:hAnsi="Times New Roman" w:cs="Times New Roman"/>
          <w:sz w:val="26"/>
          <w:szCs w:val="26"/>
        </w:rPr>
        <w:tab/>
      </w:r>
      <w:r w:rsidR="005737E1" w:rsidRPr="0070509A">
        <w:rPr>
          <w:rFonts w:ascii="Times New Roman" w:hAnsi="Times New Roman" w:cs="Times New Roman"/>
          <w:sz w:val="26"/>
          <w:szCs w:val="26"/>
        </w:rPr>
        <w:tab/>
        <w:t xml:space="preserve">      </w:t>
      </w:r>
      <w:r w:rsidR="009507DF" w:rsidRPr="0070509A">
        <w:rPr>
          <w:rFonts w:ascii="Times New Roman" w:hAnsi="Times New Roman" w:cs="Times New Roman"/>
          <w:sz w:val="26"/>
          <w:szCs w:val="26"/>
        </w:rPr>
        <w:t xml:space="preserve">  </w:t>
      </w:r>
      <w:r w:rsidR="005737E1" w:rsidRPr="0017072F">
        <w:rPr>
          <w:rFonts w:ascii="Times New Roman" w:eastAsia="Wingdings" w:hAnsi="Times New Roman" w:cs="Times New Roman"/>
          <w:sz w:val="26"/>
          <w:szCs w:val="26"/>
        </w:rPr>
        <w:t>□</w:t>
      </w:r>
      <w:r w:rsidR="005737E1" w:rsidRPr="0017072F">
        <w:rPr>
          <w:rFonts w:ascii="Times New Roman" w:eastAsia="Wingdings" w:hAnsi="Times New Roman" w:cs="Times New Roman"/>
          <w:sz w:val="26"/>
          <w:szCs w:val="26"/>
        </w:rPr>
        <w:t>□</w:t>
      </w:r>
    </w:p>
    <w:p w14:paraId="20765157" w14:textId="45BF69F6" w:rsidR="005737E1" w:rsidRPr="0070509A" w:rsidRDefault="00E83E2C" w:rsidP="62A64D20">
      <w:pPr>
        <w:pStyle w:val="BodyText"/>
        <w:spacing w:line="360" w:lineRule="auto"/>
        <w:rPr>
          <w:b/>
          <w:bCs/>
        </w:rPr>
        <w:sectPr w:rsidR="005737E1" w:rsidRPr="0070509A">
          <w:headerReference w:type="default" r:id="rId14"/>
          <w:footerReference w:type="default" r:id="rId15"/>
          <w:pgSz w:w="12240" w:h="15840"/>
          <w:pgMar w:top="1701" w:right="1134" w:bottom="1985" w:left="2268" w:header="862" w:footer="142" w:gutter="0"/>
          <w:pgNumType w:start="1"/>
          <w:cols w:space="720"/>
          <w:docGrid w:linePitch="360"/>
        </w:sectPr>
      </w:pPr>
      <w:r w:rsidRPr="0070509A">
        <w:rPr>
          <w:b/>
          <w:noProof/>
        </w:rPr>
        <mc:AlternateContent>
          <mc:Choice Requires="wps">
            <w:drawing>
              <wp:anchor distT="0" distB="0" distL="114300" distR="114300" simplePos="0" relativeHeight="251658240" behindDoc="0" locked="0" layoutInCell="1" allowOverlap="1" wp14:anchorId="0F917103" wp14:editId="47B3140E">
                <wp:simplePos x="0" y="0"/>
                <wp:positionH relativeFrom="column">
                  <wp:posOffset>-831850</wp:posOffset>
                </wp:positionH>
                <wp:positionV relativeFrom="paragraph">
                  <wp:posOffset>1704378</wp:posOffset>
                </wp:positionV>
                <wp:extent cx="6553200" cy="1701947"/>
                <wp:effectExtent l="0" t="0" r="0" b="0"/>
                <wp:wrapNone/>
                <wp:docPr id="19" name="Hộp Văn bản 19"/>
                <wp:cNvGraphicFramePr/>
                <a:graphic xmlns:a="http://schemas.openxmlformats.org/drawingml/2006/main">
                  <a:graphicData uri="http://schemas.microsoft.com/office/word/2010/wordprocessingShape">
                    <wps:wsp>
                      <wps:cNvSpPr txBox="1"/>
                      <wps:spPr>
                        <a:xfrm>
                          <a:off x="0" y="0"/>
                          <a:ext cx="6553200" cy="1701947"/>
                        </a:xfrm>
                        <a:prstGeom prst="rect">
                          <a:avLst/>
                        </a:prstGeom>
                        <a:noFill/>
                        <a:ln>
                          <a:noFill/>
                        </a:ln>
                      </wps:spPr>
                      <wps:txbx>
                        <w:txbxContent>
                          <w:p w14:paraId="1B39C9CE" w14:textId="31C49E1C" w:rsidR="00490FDE" w:rsidRPr="00E00AA7" w:rsidRDefault="00490FDE" w:rsidP="00536DA5">
                            <w:pPr>
                              <w:tabs>
                                <w:tab w:val="left" w:pos="1185"/>
                              </w:tabs>
                              <w:spacing w:after="0" w:line="240" w:lineRule="auto"/>
                              <w:jc w:val="center"/>
                              <w:rPr>
                                <w:rFonts w:ascii="Times New Roman" w:hAnsi="Times New Roman" w:cs="Times New Roman"/>
                                <w:b/>
                                <w:noProo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 ÁN</w:t>
                            </w:r>
                          </w:p>
                          <w:p w14:paraId="12FFAFE4" w14:textId="3D1AFC0C" w:rsidR="00490FDE" w:rsidRPr="00213C0A" w:rsidRDefault="00490FDE" w:rsidP="00536DA5">
                            <w:pPr>
                              <w:tabs>
                                <w:tab w:val="left" w:pos="1185"/>
                              </w:tabs>
                              <w:spacing w:before="120" w:after="120"/>
                              <w:jc w:val="center"/>
                              <w:rPr>
                                <w:rFonts w:ascii="Times New Roman" w:hAnsi="Times New Roman" w:cs="Times New Roman"/>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3C0A">
                              <w:rPr>
                                <w:rFonts w:ascii="Times New Roman" w:hAnsi="Times New Roman" w:cs="Times New Roman"/>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Môn học: </w:t>
                            </w:r>
                            <w:r w:rsidR="0063279D">
                              <w:rPr>
                                <w:rFonts w:ascii="Times New Roman" w:hAnsi="Times New Roman" w:cs="Times New Roman"/>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ĐIỆN TOÁN ĐÁM MÂY</w:t>
                            </w:r>
                          </w:p>
                          <w:p w14:paraId="322016D3" w14:textId="27876195" w:rsidR="00490FDE" w:rsidRPr="00806963" w:rsidRDefault="00490FDE" w:rsidP="000D2A30">
                            <w:pPr>
                              <w:tabs>
                                <w:tab w:val="left" w:pos="1185"/>
                              </w:tabs>
                              <w:spacing w:before="120" w:after="120"/>
                              <w:jc w:val="center"/>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Đề tài: </w:t>
                            </w:r>
                            <w:r w:rsidR="007169AD" w:rsidRPr="007169AD">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Azure Synapse </w:t>
                            </w:r>
                            <w:r w:rsidR="00D14B30">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E2E </w:t>
                            </w:r>
                            <w:r w:rsidR="007169AD" w:rsidRPr="007169AD">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917103" id="_x0000_t202" coordsize="21600,21600" o:spt="202" path="m,l,21600r21600,l21600,xe">
                <v:stroke joinstyle="miter"/>
                <v:path gradientshapeok="t" o:connecttype="rect"/>
              </v:shapetype>
              <v:shape id="Hộp Văn bản 19" o:spid="_x0000_s1026" type="#_x0000_t202" style="position:absolute;margin-left:-65.5pt;margin-top:134.2pt;width:516pt;height: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" filled="f" stroked="f">
                <v:textbox>
                  <w:txbxContent>
                    <w:p w14:paraId="1B39C9CE" w14:textId="31C49E1C" w:rsidR="00490FDE" w:rsidRPr="00E00AA7" w:rsidRDefault="00490FDE" w:rsidP="00536DA5">
                      <w:pPr>
                        <w:tabs>
                          <w:tab w:val="left" w:pos="1185"/>
                        </w:tabs>
                        <w:spacing w:after="0" w:line="240" w:lineRule="auto"/>
                        <w:jc w:val="center"/>
                        <w:rPr>
                          <w:rFonts w:ascii="Times New Roman" w:hAnsi="Times New Roman" w:cs="Times New Roman"/>
                          <w:b/>
                          <w:noProo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 ÁN</w:t>
                      </w:r>
                    </w:p>
                    <w:p w14:paraId="12FFAFE4" w14:textId="3D1AFC0C" w:rsidR="00490FDE" w:rsidRPr="00213C0A" w:rsidRDefault="00490FDE" w:rsidP="00536DA5">
                      <w:pPr>
                        <w:tabs>
                          <w:tab w:val="left" w:pos="1185"/>
                        </w:tabs>
                        <w:spacing w:before="120" w:after="120"/>
                        <w:jc w:val="center"/>
                        <w:rPr>
                          <w:rFonts w:ascii="Times New Roman" w:hAnsi="Times New Roman" w:cs="Times New Roman"/>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3C0A">
                        <w:rPr>
                          <w:rFonts w:ascii="Times New Roman" w:hAnsi="Times New Roman" w:cs="Times New Roman"/>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Môn học: </w:t>
                      </w:r>
                      <w:r w:rsidR="0063279D">
                        <w:rPr>
                          <w:rFonts w:ascii="Times New Roman" w:hAnsi="Times New Roman" w:cs="Times New Roman"/>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ĐIỆN TOÁN ĐÁM MÂY</w:t>
                      </w:r>
                    </w:p>
                    <w:p w14:paraId="322016D3" w14:textId="27876195" w:rsidR="00490FDE" w:rsidRPr="00806963" w:rsidRDefault="00490FDE" w:rsidP="000D2A30">
                      <w:pPr>
                        <w:tabs>
                          <w:tab w:val="left" w:pos="1185"/>
                        </w:tabs>
                        <w:spacing w:before="120" w:after="120"/>
                        <w:jc w:val="center"/>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Đề tài: </w:t>
                      </w:r>
                      <w:r w:rsidR="007169AD" w:rsidRPr="007169AD">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Azure Synapse </w:t>
                      </w:r>
                      <w:r w:rsidR="00D14B30">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E2E </w:t>
                      </w:r>
                      <w:r w:rsidR="007169AD" w:rsidRPr="007169AD">
                        <w:rPr>
                          <w:rFonts w:ascii="Times New Roman" w:hAnsi="Times New Roman" w:cs="Times New Roman"/>
                          <w:noProof/>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Analytics</w:t>
                      </w:r>
                    </w:p>
                  </w:txbxContent>
                </v:textbox>
              </v:shape>
            </w:pict>
          </mc:Fallback>
        </mc:AlternateContent>
      </w:r>
      <w:r w:rsidRPr="0070509A">
        <w:rPr>
          <w:b/>
          <w:noProof/>
        </w:rPr>
        <mc:AlternateContent>
          <mc:Choice Requires="wps">
            <w:drawing>
              <wp:anchor distT="45720" distB="45720" distL="114300" distR="114300" simplePos="0" relativeHeight="251658245" behindDoc="1" locked="0" layoutInCell="1" allowOverlap="1" wp14:anchorId="4C96430D" wp14:editId="555C9E78">
                <wp:simplePos x="0" y="0"/>
                <wp:positionH relativeFrom="column">
                  <wp:posOffset>-219710</wp:posOffset>
                </wp:positionH>
                <wp:positionV relativeFrom="paragraph">
                  <wp:posOffset>3517687</wp:posOffset>
                </wp:positionV>
                <wp:extent cx="5323840" cy="2716530"/>
                <wp:effectExtent l="0" t="0" r="0" b="7620"/>
                <wp:wrapTight wrapText="bothSides">
                  <wp:wrapPolygon edited="0">
                    <wp:start x="0" y="0"/>
                    <wp:lineTo x="0" y="21509"/>
                    <wp:lineTo x="21487" y="21509"/>
                    <wp:lineTo x="21487" y="0"/>
                    <wp:lineTo x="0" y="0"/>
                  </wp:wrapPolygon>
                </wp:wrapTight>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840" cy="2716530"/>
                        </a:xfrm>
                        <a:prstGeom prst="rect">
                          <a:avLst/>
                        </a:prstGeom>
                        <a:solidFill>
                          <a:srgbClr val="FFFFFF"/>
                        </a:solidFill>
                        <a:ln w="9525">
                          <a:noFill/>
                          <a:miter lim="800000"/>
                          <a:headEnd/>
                          <a:tailEnd/>
                        </a:ln>
                      </wps:spPr>
                      <wps:txbx>
                        <w:txbxContent>
                          <w:p w14:paraId="0A5AD3D5" w14:textId="4CB877BD" w:rsidR="00490FDE" w:rsidRDefault="00490FDE" w:rsidP="00536DA5">
                            <w:pPr>
                              <w:jc w:val="center"/>
                              <w:rPr>
                                <w:rFonts w:ascii="Times New Roman" w:hAnsi="Times New Roman" w:cs="Times New Roman"/>
                                <w:b/>
                                <w:sz w:val="28"/>
                              </w:rPr>
                            </w:pPr>
                            <w:r>
                              <w:rPr>
                                <w:rFonts w:ascii="Times New Roman" w:hAnsi="Times New Roman" w:cs="Times New Roman"/>
                                <w:sz w:val="28"/>
                              </w:rPr>
                              <w:t xml:space="preserve">Giảng viên hướng dẫn: </w:t>
                            </w:r>
                            <w:r w:rsidR="00D54403" w:rsidRPr="00D54403">
                              <w:rPr>
                                <w:rFonts w:ascii="Times New Roman" w:hAnsi="Times New Roman" w:cs="Times New Roman"/>
                                <w:b/>
                                <w:sz w:val="28"/>
                              </w:rPr>
                              <w:t>Hà Lê Hoài Trung</w:t>
                            </w:r>
                          </w:p>
                          <w:p w14:paraId="597D4A80" w14:textId="6382E00D" w:rsidR="00490FDE" w:rsidRDefault="00490FDE" w:rsidP="00536DA5">
                            <w:pPr>
                              <w:jc w:val="center"/>
                              <w:rPr>
                                <w:rFonts w:ascii="Times New Roman" w:hAnsi="Times New Roman" w:cs="Times New Roman"/>
                                <w:sz w:val="28"/>
                              </w:rPr>
                            </w:pPr>
                            <w:r>
                              <w:rPr>
                                <w:rFonts w:ascii="Times New Roman" w:hAnsi="Times New Roman" w:cs="Times New Roman"/>
                                <w:sz w:val="28"/>
                              </w:rPr>
                              <w:t xml:space="preserve">Lớp: </w:t>
                            </w:r>
                            <w:r w:rsidR="001D3622" w:rsidRPr="001D3622">
                              <w:rPr>
                                <w:rFonts w:ascii="Times New Roman" w:hAnsi="Times New Roman" w:cs="Times New Roman"/>
                                <w:sz w:val="28"/>
                              </w:rPr>
                              <w:t xml:space="preserve">Điện toán đám mây </w:t>
                            </w:r>
                            <w:r>
                              <w:rPr>
                                <w:rFonts w:ascii="Times New Roman" w:hAnsi="Times New Roman" w:cs="Times New Roman"/>
                                <w:sz w:val="28"/>
                              </w:rPr>
                              <w:t xml:space="preserve">– </w:t>
                            </w:r>
                            <w:r w:rsidR="001D3622" w:rsidRPr="001D3622">
                              <w:rPr>
                                <w:rFonts w:ascii="Times New Roman" w:hAnsi="Times New Roman" w:cs="Times New Roman"/>
                                <w:sz w:val="28"/>
                              </w:rPr>
                              <w:t>IS402.N11.HTCL</w:t>
                            </w:r>
                          </w:p>
                          <w:p w14:paraId="369FEC37" w14:textId="77777777" w:rsidR="00490FDE" w:rsidRDefault="00490FDE" w:rsidP="00536DA5">
                            <w:pPr>
                              <w:jc w:val="center"/>
                              <w:rPr>
                                <w:rFonts w:ascii="Times New Roman" w:hAnsi="Times New Roman" w:cs="Times New Roman"/>
                                <w:sz w:val="28"/>
                              </w:rPr>
                            </w:pPr>
                            <w:r>
                              <w:rPr>
                                <w:rFonts w:ascii="Times New Roman" w:hAnsi="Times New Roman" w:cs="Times New Roman"/>
                                <w:sz w:val="28"/>
                              </w:rPr>
                              <w:t>Thành viên:</w:t>
                            </w:r>
                          </w:p>
                          <w:tbl>
                            <w:tblPr>
                              <w:tblW w:w="0" w:type="auto"/>
                              <w:tblLook w:val="04A0" w:firstRow="1" w:lastRow="0" w:firstColumn="1" w:lastColumn="0" w:noHBand="0" w:noVBand="1"/>
                            </w:tblPr>
                            <w:tblGrid>
                              <w:gridCol w:w="3478"/>
                              <w:gridCol w:w="895"/>
                              <w:gridCol w:w="3636"/>
                            </w:tblGrid>
                            <w:tr w:rsidR="00490FDE" w14:paraId="5440A8F3" w14:textId="77777777" w:rsidTr="00A81083">
                              <w:trPr>
                                <w:trHeight w:val="461"/>
                              </w:trPr>
                              <w:tc>
                                <w:tcPr>
                                  <w:tcW w:w="3478" w:type="dxa"/>
                                </w:tcPr>
                                <w:p w14:paraId="3035BA0C" w14:textId="65A2B653" w:rsidR="00490FDE" w:rsidRDefault="000D2A30" w:rsidP="003834D2">
                                  <w:pPr>
                                    <w:spacing w:line="360" w:lineRule="auto"/>
                                    <w:jc w:val="right"/>
                                    <w:rPr>
                                      <w:rFonts w:ascii="Times New Roman" w:hAnsi="Times New Roman" w:cs="Times New Roman"/>
                                      <w:sz w:val="28"/>
                                    </w:rPr>
                                  </w:pPr>
                                  <w:r>
                                    <w:rPr>
                                      <w:rFonts w:ascii="Times New Roman" w:hAnsi="Times New Roman" w:cs="Times New Roman"/>
                                      <w:sz w:val="28"/>
                                    </w:rPr>
                                    <w:t>Lê Ngọc Tuấn</w:t>
                                  </w:r>
                                </w:p>
                              </w:tc>
                              <w:tc>
                                <w:tcPr>
                                  <w:tcW w:w="895" w:type="dxa"/>
                                </w:tcPr>
                                <w:p w14:paraId="182F1D74" w14:textId="77777777" w:rsidR="00490FDE" w:rsidRDefault="00490FDE" w:rsidP="003834D2">
                                  <w:pPr>
                                    <w:spacing w:line="360" w:lineRule="auto"/>
                                    <w:jc w:val="right"/>
                                    <w:rPr>
                                      <w:rFonts w:ascii="Times New Roman" w:hAnsi="Times New Roman" w:cs="Times New Roman"/>
                                      <w:sz w:val="28"/>
                                    </w:rPr>
                                  </w:pPr>
                                  <w:r>
                                    <w:rPr>
                                      <w:rFonts w:ascii="Times New Roman" w:hAnsi="Times New Roman" w:cs="Times New Roman"/>
                                      <w:sz w:val="28"/>
                                    </w:rPr>
                                    <w:t>-</w:t>
                                  </w:r>
                                </w:p>
                              </w:tc>
                              <w:tc>
                                <w:tcPr>
                                  <w:tcW w:w="3636" w:type="dxa"/>
                                </w:tcPr>
                                <w:p w14:paraId="62899C5E" w14:textId="3883431E" w:rsidR="00490FDE" w:rsidRPr="000D2A30" w:rsidRDefault="000D2A30" w:rsidP="003834D2">
                                  <w:pPr>
                                    <w:spacing w:line="360" w:lineRule="auto"/>
                                    <w:jc w:val="center"/>
                                    <w:rPr>
                                      <w:rFonts w:ascii="Times New Roman" w:hAnsi="Times New Roman" w:cs="Times New Roman"/>
                                      <w:sz w:val="28"/>
                                    </w:rPr>
                                  </w:pPr>
                                  <w:r>
                                    <w:rPr>
                                      <w:rFonts w:ascii="Times New Roman" w:hAnsi="Times New Roman" w:cs="Times New Roman"/>
                                      <w:sz w:val="28"/>
                                    </w:rPr>
                                    <w:t>19522466</w:t>
                                  </w:r>
                                </w:p>
                              </w:tc>
                            </w:tr>
                            <w:tr w:rsidR="00E83E2C" w14:paraId="2E7D33B1" w14:textId="77777777" w:rsidTr="00A81083">
                              <w:trPr>
                                <w:trHeight w:val="461"/>
                              </w:trPr>
                              <w:tc>
                                <w:tcPr>
                                  <w:tcW w:w="3478" w:type="dxa"/>
                                </w:tcPr>
                                <w:p w14:paraId="24AD1A46" w14:textId="44ED232F" w:rsidR="00E83E2C" w:rsidRDefault="007169AD" w:rsidP="003834D2">
                                  <w:pPr>
                                    <w:spacing w:line="360" w:lineRule="auto"/>
                                    <w:jc w:val="right"/>
                                    <w:rPr>
                                      <w:rFonts w:ascii="Times New Roman" w:hAnsi="Times New Roman" w:cs="Times New Roman"/>
                                      <w:sz w:val="28"/>
                                    </w:rPr>
                                  </w:pPr>
                                  <w:r>
                                    <w:rPr>
                                      <w:rFonts w:ascii="Times New Roman" w:hAnsi="Times New Roman" w:cs="Times New Roman"/>
                                      <w:sz w:val="28"/>
                                    </w:rPr>
                                    <w:t>Lê Ngọc Minh Thư</w:t>
                                  </w:r>
                                </w:p>
                              </w:tc>
                              <w:tc>
                                <w:tcPr>
                                  <w:tcW w:w="895" w:type="dxa"/>
                                </w:tcPr>
                                <w:p w14:paraId="1FD5AC0D" w14:textId="067803C0" w:rsidR="00E83E2C" w:rsidRDefault="00E83E2C" w:rsidP="003834D2">
                                  <w:pPr>
                                    <w:spacing w:line="360" w:lineRule="auto"/>
                                    <w:jc w:val="right"/>
                                    <w:rPr>
                                      <w:rFonts w:ascii="Times New Roman" w:hAnsi="Times New Roman" w:cs="Times New Roman"/>
                                      <w:sz w:val="28"/>
                                    </w:rPr>
                                  </w:pPr>
                                  <w:r>
                                    <w:rPr>
                                      <w:rFonts w:ascii="Times New Roman" w:hAnsi="Times New Roman" w:cs="Times New Roman"/>
                                      <w:sz w:val="28"/>
                                    </w:rPr>
                                    <w:t>-</w:t>
                                  </w:r>
                                </w:p>
                              </w:tc>
                              <w:tc>
                                <w:tcPr>
                                  <w:tcW w:w="3636" w:type="dxa"/>
                                </w:tcPr>
                                <w:p w14:paraId="6336202C" w14:textId="4CBF277E" w:rsidR="00E83E2C" w:rsidRDefault="007169AD" w:rsidP="003834D2">
                                  <w:pPr>
                                    <w:spacing w:line="360" w:lineRule="auto"/>
                                    <w:jc w:val="center"/>
                                    <w:rPr>
                                      <w:rFonts w:ascii="Times New Roman" w:hAnsi="Times New Roman" w:cs="Times New Roman"/>
                                      <w:sz w:val="28"/>
                                    </w:rPr>
                                  </w:pPr>
                                  <w:r>
                                    <w:rPr>
                                      <w:rFonts w:ascii="Times New Roman" w:hAnsi="Times New Roman" w:cs="Times New Roman"/>
                                      <w:sz w:val="28"/>
                                    </w:rPr>
                                    <w:t>19522305</w:t>
                                  </w:r>
                                </w:p>
                              </w:tc>
                            </w:tr>
                            <w:tr w:rsidR="00E83E2C" w14:paraId="708F3388" w14:textId="77777777" w:rsidTr="00A81083">
                              <w:trPr>
                                <w:trHeight w:val="461"/>
                              </w:trPr>
                              <w:tc>
                                <w:tcPr>
                                  <w:tcW w:w="3478" w:type="dxa"/>
                                </w:tcPr>
                                <w:p w14:paraId="6E51E62A" w14:textId="65EC536B" w:rsidR="00E83E2C" w:rsidRDefault="007169AD" w:rsidP="003834D2">
                                  <w:pPr>
                                    <w:spacing w:line="360" w:lineRule="auto"/>
                                    <w:jc w:val="right"/>
                                    <w:rPr>
                                      <w:rFonts w:ascii="Times New Roman" w:hAnsi="Times New Roman" w:cs="Times New Roman"/>
                                      <w:sz w:val="28"/>
                                    </w:rPr>
                                  </w:pPr>
                                  <w:r>
                                    <w:rPr>
                                      <w:rFonts w:ascii="Times New Roman" w:hAnsi="Times New Roman" w:cs="Times New Roman"/>
                                      <w:sz w:val="28"/>
                                    </w:rPr>
                                    <w:t>Trần Nhật Khuê</w:t>
                                  </w:r>
                                </w:p>
                              </w:tc>
                              <w:tc>
                                <w:tcPr>
                                  <w:tcW w:w="895" w:type="dxa"/>
                                </w:tcPr>
                                <w:p w14:paraId="56F7BEA2" w14:textId="45348B0E" w:rsidR="00E83E2C" w:rsidRDefault="00E83E2C" w:rsidP="003834D2">
                                  <w:pPr>
                                    <w:spacing w:line="360" w:lineRule="auto"/>
                                    <w:jc w:val="right"/>
                                    <w:rPr>
                                      <w:rFonts w:ascii="Times New Roman" w:hAnsi="Times New Roman" w:cs="Times New Roman"/>
                                      <w:sz w:val="28"/>
                                    </w:rPr>
                                  </w:pPr>
                                  <w:r>
                                    <w:rPr>
                                      <w:rFonts w:ascii="Times New Roman" w:hAnsi="Times New Roman" w:cs="Times New Roman"/>
                                      <w:sz w:val="28"/>
                                    </w:rPr>
                                    <w:t>-</w:t>
                                  </w:r>
                                </w:p>
                              </w:tc>
                              <w:tc>
                                <w:tcPr>
                                  <w:tcW w:w="3636" w:type="dxa"/>
                                </w:tcPr>
                                <w:p w14:paraId="795943E9" w14:textId="6A12AABB" w:rsidR="00E83E2C" w:rsidRDefault="007169AD" w:rsidP="003834D2">
                                  <w:pPr>
                                    <w:spacing w:line="360" w:lineRule="auto"/>
                                    <w:jc w:val="center"/>
                                    <w:rPr>
                                      <w:rFonts w:ascii="Times New Roman" w:hAnsi="Times New Roman" w:cs="Times New Roman"/>
                                      <w:sz w:val="28"/>
                                    </w:rPr>
                                  </w:pPr>
                                  <w:r>
                                    <w:rPr>
                                      <w:rFonts w:ascii="Times New Roman" w:hAnsi="Times New Roman" w:cs="Times New Roman"/>
                                      <w:sz w:val="28"/>
                                    </w:rPr>
                                    <w:t>19521713</w:t>
                                  </w:r>
                                </w:p>
                              </w:tc>
                            </w:tr>
                            <w:tr w:rsidR="00E83E2C" w14:paraId="16075709" w14:textId="77777777" w:rsidTr="00A81083">
                              <w:trPr>
                                <w:trHeight w:val="461"/>
                              </w:trPr>
                              <w:tc>
                                <w:tcPr>
                                  <w:tcW w:w="3478" w:type="dxa"/>
                                </w:tcPr>
                                <w:p w14:paraId="125A601C" w14:textId="58F37FDC" w:rsidR="00E83E2C" w:rsidRDefault="007169AD" w:rsidP="003834D2">
                                  <w:pPr>
                                    <w:spacing w:line="360" w:lineRule="auto"/>
                                    <w:jc w:val="right"/>
                                    <w:rPr>
                                      <w:rFonts w:ascii="Times New Roman" w:hAnsi="Times New Roman" w:cs="Times New Roman"/>
                                      <w:sz w:val="28"/>
                                    </w:rPr>
                                  </w:pPr>
                                  <w:r>
                                    <w:rPr>
                                      <w:rFonts w:ascii="Times New Roman" w:hAnsi="Times New Roman" w:cs="Times New Roman"/>
                                      <w:sz w:val="28"/>
                                    </w:rPr>
                                    <w:t>Lê Văn Long</w:t>
                                  </w:r>
                                </w:p>
                              </w:tc>
                              <w:tc>
                                <w:tcPr>
                                  <w:tcW w:w="895" w:type="dxa"/>
                                </w:tcPr>
                                <w:p w14:paraId="3025BE3B" w14:textId="0BC77BAB" w:rsidR="00E83E2C" w:rsidRDefault="00E83E2C" w:rsidP="003834D2">
                                  <w:pPr>
                                    <w:spacing w:line="360" w:lineRule="auto"/>
                                    <w:jc w:val="right"/>
                                    <w:rPr>
                                      <w:rFonts w:ascii="Times New Roman" w:hAnsi="Times New Roman" w:cs="Times New Roman"/>
                                      <w:sz w:val="28"/>
                                    </w:rPr>
                                  </w:pPr>
                                  <w:r>
                                    <w:rPr>
                                      <w:rFonts w:ascii="Times New Roman" w:hAnsi="Times New Roman" w:cs="Times New Roman"/>
                                      <w:sz w:val="28"/>
                                    </w:rPr>
                                    <w:t>-</w:t>
                                  </w:r>
                                </w:p>
                              </w:tc>
                              <w:tc>
                                <w:tcPr>
                                  <w:tcW w:w="3636" w:type="dxa"/>
                                </w:tcPr>
                                <w:p w14:paraId="32FFAFC8" w14:textId="3B937BF9" w:rsidR="00E83E2C" w:rsidRDefault="007169AD" w:rsidP="003834D2">
                                  <w:pPr>
                                    <w:spacing w:line="360" w:lineRule="auto"/>
                                    <w:jc w:val="center"/>
                                    <w:rPr>
                                      <w:rFonts w:ascii="Times New Roman" w:hAnsi="Times New Roman" w:cs="Times New Roman"/>
                                      <w:sz w:val="28"/>
                                    </w:rPr>
                                  </w:pPr>
                                  <w:r>
                                    <w:rPr>
                                      <w:rFonts w:ascii="Times New Roman" w:hAnsi="Times New Roman" w:cs="Times New Roman"/>
                                      <w:sz w:val="28"/>
                                    </w:rPr>
                                    <w:t>1952</w:t>
                                  </w:r>
                                  <w:r w:rsidR="00D80197">
                                    <w:rPr>
                                      <w:rFonts w:ascii="Times New Roman" w:hAnsi="Times New Roman" w:cs="Times New Roman"/>
                                      <w:sz w:val="28"/>
                                    </w:rPr>
                                    <w:t>1783</w:t>
                                  </w:r>
                                </w:p>
                              </w:tc>
                            </w:tr>
                          </w:tbl>
                          <w:p w14:paraId="7FCB610A" w14:textId="77777777" w:rsidR="00490FDE" w:rsidRPr="00806963" w:rsidRDefault="00490FDE" w:rsidP="000D2A30">
                            <w:pPr>
                              <w:rPr>
                                <w:rFonts w:ascii="Times New Roman" w:hAnsi="Times New Roman" w:cs="Times New Roman"/>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6430D" id="Hộp Văn bản 2" o:spid="_x0000_s1027" type="#_x0000_t202" style="position:absolute;margin-left:-17.3pt;margin-top:277pt;width:419.2pt;height:213.9pt;z-index:-25165823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" stroked="f">
                <v:textbox>
                  <w:txbxContent>
                    <w:p w14:paraId="0A5AD3D5" w14:textId="4CB877BD" w:rsidR="00490FDE" w:rsidRDefault="00490FDE" w:rsidP="00536DA5">
                      <w:pPr>
                        <w:jc w:val="center"/>
                        <w:rPr>
                          <w:rFonts w:ascii="Times New Roman" w:hAnsi="Times New Roman" w:cs="Times New Roman"/>
                          <w:b/>
                          <w:sz w:val="28"/>
                        </w:rPr>
                      </w:pPr>
                      <w:r>
                        <w:rPr>
                          <w:rFonts w:ascii="Times New Roman" w:hAnsi="Times New Roman" w:cs="Times New Roman"/>
                          <w:sz w:val="28"/>
                        </w:rPr>
                        <w:t xml:space="preserve">Giảng viên hướng dẫn: </w:t>
                      </w:r>
                      <w:r w:rsidR="00D54403" w:rsidRPr="00D54403">
                        <w:rPr>
                          <w:rFonts w:ascii="Times New Roman" w:hAnsi="Times New Roman" w:cs="Times New Roman"/>
                          <w:b/>
                          <w:sz w:val="28"/>
                        </w:rPr>
                        <w:t>Hà Lê Hoài Trung</w:t>
                      </w:r>
                    </w:p>
                    <w:p w14:paraId="597D4A80" w14:textId="6382E00D" w:rsidR="00490FDE" w:rsidRDefault="00490FDE" w:rsidP="00536DA5">
                      <w:pPr>
                        <w:jc w:val="center"/>
                        <w:rPr>
                          <w:rFonts w:ascii="Times New Roman" w:hAnsi="Times New Roman" w:cs="Times New Roman"/>
                          <w:sz w:val="28"/>
                        </w:rPr>
                      </w:pPr>
                      <w:r>
                        <w:rPr>
                          <w:rFonts w:ascii="Times New Roman" w:hAnsi="Times New Roman" w:cs="Times New Roman"/>
                          <w:sz w:val="28"/>
                        </w:rPr>
                        <w:t xml:space="preserve">Lớp: </w:t>
                      </w:r>
                      <w:r w:rsidR="001D3622" w:rsidRPr="001D3622">
                        <w:rPr>
                          <w:rFonts w:ascii="Times New Roman" w:hAnsi="Times New Roman" w:cs="Times New Roman"/>
                          <w:sz w:val="28"/>
                        </w:rPr>
                        <w:t xml:space="preserve">Điện toán đám mây </w:t>
                      </w:r>
                      <w:r>
                        <w:rPr>
                          <w:rFonts w:ascii="Times New Roman" w:hAnsi="Times New Roman" w:cs="Times New Roman"/>
                          <w:sz w:val="28"/>
                        </w:rPr>
                        <w:t xml:space="preserve">– </w:t>
                      </w:r>
                      <w:r w:rsidR="001D3622" w:rsidRPr="001D3622">
                        <w:rPr>
                          <w:rFonts w:ascii="Times New Roman" w:hAnsi="Times New Roman" w:cs="Times New Roman"/>
                          <w:sz w:val="28"/>
                        </w:rPr>
                        <w:t>IS402.N11.HTCL</w:t>
                      </w:r>
                    </w:p>
                    <w:p w14:paraId="369FEC37" w14:textId="77777777" w:rsidR="00490FDE" w:rsidRDefault="00490FDE" w:rsidP="00536DA5">
                      <w:pPr>
                        <w:jc w:val="center"/>
                        <w:rPr>
                          <w:rFonts w:ascii="Times New Roman" w:hAnsi="Times New Roman" w:cs="Times New Roman"/>
                          <w:sz w:val="28"/>
                        </w:rPr>
                      </w:pPr>
                      <w:r>
                        <w:rPr>
                          <w:rFonts w:ascii="Times New Roman" w:hAnsi="Times New Roman" w:cs="Times New Roman"/>
                          <w:sz w:val="28"/>
                        </w:rPr>
                        <w:t>Thành viên:</w:t>
                      </w:r>
                    </w:p>
                    <w:tbl>
                      <w:tblPr>
                        <w:tblW w:w="0" w:type="auto"/>
                        <w:tblLook w:val="04A0" w:firstRow="1" w:lastRow="0" w:firstColumn="1" w:lastColumn="0" w:noHBand="0" w:noVBand="1"/>
                      </w:tblPr>
                      <w:tblGrid>
                        <w:gridCol w:w="3478"/>
                        <w:gridCol w:w="895"/>
                        <w:gridCol w:w="3636"/>
                      </w:tblGrid>
                      <w:tr w:rsidR="00490FDE" w14:paraId="5440A8F3" w14:textId="77777777" w:rsidTr="00A81083">
                        <w:trPr>
                          <w:trHeight w:val="461"/>
                        </w:trPr>
                        <w:tc>
                          <w:tcPr>
                            <w:tcW w:w="3478" w:type="dxa"/>
                          </w:tcPr>
                          <w:p w14:paraId="3035BA0C" w14:textId="65A2B653" w:rsidR="00490FDE" w:rsidRDefault="000D2A30" w:rsidP="003834D2">
                            <w:pPr>
                              <w:spacing w:line="360" w:lineRule="auto"/>
                              <w:jc w:val="right"/>
                              <w:rPr>
                                <w:rFonts w:ascii="Times New Roman" w:hAnsi="Times New Roman" w:cs="Times New Roman"/>
                                <w:sz w:val="28"/>
                              </w:rPr>
                            </w:pPr>
                            <w:r>
                              <w:rPr>
                                <w:rFonts w:ascii="Times New Roman" w:hAnsi="Times New Roman" w:cs="Times New Roman"/>
                                <w:sz w:val="28"/>
                              </w:rPr>
                              <w:t>Lê Ngọc Tuấn</w:t>
                            </w:r>
                          </w:p>
                        </w:tc>
                        <w:tc>
                          <w:tcPr>
                            <w:tcW w:w="895" w:type="dxa"/>
                          </w:tcPr>
                          <w:p w14:paraId="182F1D74" w14:textId="77777777" w:rsidR="00490FDE" w:rsidRDefault="00490FDE" w:rsidP="003834D2">
                            <w:pPr>
                              <w:spacing w:line="360" w:lineRule="auto"/>
                              <w:jc w:val="right"/>
                              <w:rPr>
                                <w:rFonts w:ascii="Times New Roman" w:hAnsi="Times New Roman" w:cs="Times New Roman"/>
                                <w:sz w:val="28"/>
                              </w:rPr>
                            </w:pPr>
                            <w:r>
                              <w:rPr>
                                <w:rFonts w:ascii="Times New Roman" w:hAnsi="Times New Roman" w:cs="Times New Roman"/>
                                <w:sz w:val="28"/>
                              </w:rPr>
                              <w:t>-</w:t>
                            </w:r>
                          </w:p>
                        </w:tc>
                        <w:tc>
                          <w:tcPr>
                            <w:tcW w:w="3636" w:type="dxa"/>
                          </w:tcPr>
                          <w:p w14:paraId="62899C5E" w14:textId="3883431E" w:rsidR="00490FDE" w:rsidRPr="000D2A30" w:rsidRDefault="000D2A30" w:rsidP="003834D2">
                            <w:pPr>
                              <w:spacing w:line="360" w:lineRule="auto"/>
                              <w:jc w:val="center"/>
                              <w:rPr>
                                <w:rFonts w:ascii="Times New Roman" w:hAnsi="Times New Roman" w:cs="Times New Roman"/>
                                <w:sz w:val="28"/>
                              </w:rPr>
                            </w:pPr>
                            <w:r>
                              <w:rPr>
                                <w:rFonts w:ascii="Times New Roman" w:hAnsi="Times New Roman" w:cs="Times New Roman"/>
                                <w:sz w:val="28"/>
                              </w:rPr>
                              <w:t>19522466</w:t>
                            </w:r>
                          </w:p>
                        </w:tc>
                      </w:tr>
                      <w:tr w:rsidR="00E83E2C" w14:paraId="2E7D33B1" w14:textId="77777777" w:rsidTr="00A81083">
                        <w:trPr>
                          <w:trHeight w:val="461"/>
                        </w:trPr>
                        <w:tc>
                          <w:tcPr>
                            <w:tcW w:w="3478" w:type="dxa"/>
                          </w:tcPr>
                          <w:p w14:paraId="24AD1A46" w14:textId="44ED232F" w:rsidR="00E83E2C" w:rsidRDefault="007169AD" w:rsidP="003834D2">
                            <w:pPr>
                              <w:spacing w:line="360" w:lineRule="auto"/>
                              <w:jc w:val="right"/>
                              <w:rPr>
                                <w:rFonts w:ascii="Times New Roman" w:hAnsi="Times New Roman" w:cs="Times New Roman"/>
                                <w:sz w:val="28"/>
                              </w:rPr>
                            </w:pPr>
                            <w:r>
                              <w:rPr>
                                <w:rFonts w:ascii="Times New Roman" w:hAnsi="Times New Roman" w:cs="Times New Roman"/>
                                <w:sz w:val="28"/>
                              </w:rPr>
                              <w:t>Lê Ngọc Minh Thư</w:t>
                            </w:r>
                          </w:p>
                        </w:tc>
                        <w:tc>
                          <w:tcPr>
                            <w:tcW w:w="895" w:type="dxa"/>
                          </w:tcPr>
                          <w:p w14:paraId="1FD5AC0D" w14:textId="067803C0" w:rsidR="00E83E2C" w:rsidRDefault="00E83E2C" w:rsidP="003834D2">
                            <w:pPr>
                              <w:spacing w:line="360" w:lineRule="auto"/>
                              <w:jc w:val="right"/>
                              <w:rPr>
                                <w:rFonts w:ascii="Times New Roman" w:hAnsi="Times New Roman" w:cs="Times New Roman"/>
                                <w:sz w:val="28"/>
                              </w:rPr>
                            </w:pPr>
                            <w:r>
                              <w:rPr>
                                <w:rFonts w:ascii="Times New Roman" w:hAnsi="Times New Roman" w:cs="Times New Roman"/>
                                <w:sz w:val="28"/>
                              </w:rPr>
                              <w:t>-</w:t>
                            </w:r>
                          </w:p>
                        </w:tc>
                        <w:tc>
                          <w:tcPr>
                            <w:tcW w:w="3636" w:type="dxa"/>
                          </w:tcPr>
                          <w:p w14:paraId="6336202C" w14:textId="4CBF277E" w:rsidR="00E83E2C" w:rsidRDefault="007169AD" w:rsidP="003834D2">
                            <w:pPr>
                              <w:spacing w:line="360" w:lineRule="auto"/>
                              <w:jc w:val="center"/>
                              <w:rPr>
                                <w:rFonts w:ascii="Times New Roman" w:hAnsi="Times New Roman" w:cs="Times New Roman"/>
                                <w:sz w:val="28"/>
                              </w:rPr>
                            </w:pPr>
                            <w:r>
                              <w:rPr>
                                <w:rFonts w:ascii="Times New Roman" w:hAnsi="Times New Roman" w:cs="Times New Roman"/>
                                <w:sz w:val="28"/>
                              </w:rPr>
                              <w:t>19522305</w:t>
                            </w:r>
                          </w:p>
                        </w:tc>
                      </w:tr>
                      <w:tr w:rsidR="00E83E2C" w14:paraId="708F3388" w14:textId="77777777" w:rsidTr="00A81083">
                        <w:trPr>
                          <w:trHeight w:val="461"/>
                        </w:trPr>
                        <w:tc>
                          <w:tcPr>
                            <w:tcW w:w="3478" w:type="dxa"/>
                          </w:tcPr>
                          <w:p w14:paraId="6E51E62A" w14:textId="65EC536B" w:rsidR="00E83E2C" w:rsidRDefault="007169AD" w:rsidP="003834D2">
                            <w:pPr>
                              <w:spacing w:line="360" w:lineRule="auto"/>
                              <w:jc w:val="right"/>
                              <w:rPr>
                                <w:rFonts w:ascii="Times New Roman" w:hAnsi="Times New Roman" w:cs="Times New Roman"/>
                                <w:sz w:val="28"/>
                              </w:rPr>
                            </w:pPr>
                            <w:r>
                              <w:rPr>
                                <w:rFonts w:ascii="Times New Roman" w:hAnsi="Times New Roman" w:cs="Times New Roman"/>
                                <w:sz w:val="28"/>
                              </w:rPr>
                              <w:t>Trần Nhật Khuê</w:t>
                            </w:r>
                          </w:p>
                        </w:tc>
                        <w:tc>
                          <w:tcPr>
                            <w:tcW w:w="895" w:type="dxa"/>
                          </w:tcPr>
                          <w:p w14:paraId="56F7BEA2" w14:textId="45348B0E" w:rsidR="00E83E2C" w:rsidRDefault="00E83E2C" w:rsidP="003834D2">
                            <w:pPr>
                              <w:spacing w:line="360" w:lineRule="auto"/>
                              <w:jc w:val="right"/>
                              <w:rPr>
                                <w:rFonts w:ascii="Times New Roman" w:hAnsi="Times New Roman" w:cs="Times New Roman"/>
                                <w:sz w:val="28"/>
                              </w:rPr>
                            </w:pPr>
                            <w:r>
                              <w:rPr>
                                <w:rFonts w:ascii="Times New Roman" w:hAnsi="Times New Roman" w:cs="Times New Roman"/>
                                <w:sz w:val="28"/>
                              </w:rPr>
                              <w:t>-</w:t>
                            </w:r>
                          </w:p>
                        </w:tc>
                        <w:tc>
                          <w:tcPr>
                            <w:tcW w:w="3636" w:type="dxa"/>
                          </w:tcPr>
                          <w:p w14:paraId="795943E9" w14:textId="6A12AABB" w:rsidR="00E83E2C" w:rsidRDefault="007169AD" w:rsidP="003834D2">
                            <w:pPr>
                              <w:spacing w:line="360" w:lineRule="auto"/>
                              <w:jc w:val="center"/>
                              <w:rPr>
                                <w:rFonts w:ascii="Times New Roman" w:hAnsi="Times New Roman" w:cs="Times New Roman"/>
                                <w:sz w:val="28"/>
                              </w:rPr>
                            </w:pPr>
                            <w:r>
                              <w:rPr>
                                <w:rFonts w:ascii="Times New Roman" w:hAnsi="Times New Roman" w:cs="Times New Roman"/>
                                <w:sz w:val="28"/>
                              </w:rPr>
                              <w:t>19521713</w:t>
                            </w:r>
                          </w:p>
                        </w:tc>
                      </w:tr>
                      <w:tr w:rsidR="00E83E2C" w14:paraId="16075709" w14:textId="77777777" w:rsidTr="00A81083">
                        <w:trPr>
                          <w:trHeight w:val="461"/>
                        </w:trPr>
                        <w:tc>
                          <w:tcPr>
                            <w:tcW w:w="3478" w:type="dxa"/>
                          </w:tcPr>
                          <w:p w14:paraId="125A601C" w14:textId="58F37FDC" w:rsidR="00E83E2C" w:rsidRDefault="007169AD" w:rsidP="003834D2">
                            <w:pPr>
                              <w:spacing w:line="360" w:lineRule="auto"/>
                              <w:jc w:val="right"/>
                              <w:rPr>
                                <w:rFonts w:ascii="Times New Roman" w:hAnsi="Times New Roman" w:cs="Times New Roman"/>
                                <w:sz w:val="28"/>
                              </w:rPr>
                            </w:pPr>
                            <w:r>
                              <w:rPr>
                                <w:rFonts w:ascii="Times New Roman" w:hAnsi="Times New Roman" w:cs="Times New Roman"/>
                                <w:sz w:val="28"/>
                              </w:rPr>
                              <w:t>Lê Văn Long</w:t>
                            </w:r>
                          </w:p>
                        </w:tc>
                        <w:tc>
                          <w:tcPr>
                            <w:tcW w:w="895" w:type="dxa"/>
                          </w:tcPr>
                          <w:p w14:paraId="3025BE3B" w14:textId="0BC77BAB" w:rsidR="00E83E2C" w:rsidRDefault="00E83E2C" w:rsidP="003834D2">
                            <w:pPr>
                              <w:spacing w:line="360" w:lineRule="auto"/>
                              <w:jc w:val="right"/>
                              <w:rPr>
                                <w:rFonts w:ascii="Times New Roman" w:hAnsi="Times New Roman" w:cs="Times New Roman"/>
                                <w:sz w:val="28"/>
                              </w:rPr>
                            </w:pPr>
                            <w:r>
                              <w:rPr>
                                <w:rFonts w:ascii="Times New Roman" w:hAnsi="Times New Roman" w:cs="Times New Roman"/>
                                <w:sz w:val="28"/>
                              </w:rPr>
                              <w:t>-</w:t>
                            </w:r>
                          </w:p>
                        </w:tc>
                        <w:tc>
                          <w:tcPr>
                            <w:tcW w:w="3636" w:type="dxa"/>
                          </w:tcPr>
                          <w:p w14:paraId="32FFAFC8" w14:textId="3B937BF9" w:rsidR="00E83E2C" w:rsidRDefault="007169AD" w:rsidP="003834D2">
                            <w:pPr>
                              <w:spacing w:line="360" w:lineRule="auto"/>
                              <w:jc w:val="center"/>
                              <w:rPr>
                                <w:rFonts w:ascii="Times New Roman" w:hAnsi="Times New Roman" w:cs="Times New Roman"/>
                                <w:sz w:val="28"/>
                              </w:rPr>
                            </w:pPr>
                            <w:r>
                              <w:rPr>
                                <w:rFonts w:ascii="Times New Roman" w:hAnsi="Times New Roman" w:cs="Times New Roman"/>
                                <w:sz w:val="28"/>
                              </w:rPr>
                              <w:t>1952</w:t>
                            </w:r>
                            <w:r w:rsidR="00D80197">
                              <w:rPr>
                                <w:rFonts w:ascii="Times New Roman" w:hAnsi="Times New Roman" w:cs="Times New Roman"/>
                                <w:sz w:val="28"/>
                              </w:rPr>
                              <w:t>1783</w:t>
                            </w:r>
                          </w:p>
                        </w:tc>
                      </w:tr>
                    </w:tbl>
                    <w:p w14:paraId="7FCB610A" w14:textId="77777777" w:rsidR="00490FDE" w:rsidRPr="00806963" w:rsidRDefault="00490FDE" w:rsidP="000D2A30">
                      <w:pPr>
                        <w:rPr>
                          <w:rFonts w:ascii="Times New Roman" w:hAnsi="Times New Roman" w:cs="Times New Roman"/>
                          <w:sz w:val="28"/>
                        </w:rPr>
                      </w:pPr>
                    </w:p>
                  </w:txbxContent>
                </v:textbox>
                <w10:wrap type="tight"/>
              </v:shape>
            </w:pict>
          </mc:Fallback>
        </mc:AlternateContent>
      </w:r>
      <w:r w:rsidR="009507DF" w:rsidRPr="0070509A">
        <w:rPr>
          <w:b/>
          <w:noProof/>
        </w:rPr>
        <mc:AlternateContent>
          <mc:Choice Requires="wps">
            <w:drawing>
              <wp:anchor distT="45720" distB="45720" distL="114300" distR="114300" simplePos="0" relativeHeight="251658244" behindDoc="1" locked="0" layoutInCell="1" allowOverlap="1" wp14:anchorId="32D6FEFB" wp14:editId="6C4F6931">
                <wp:simplePos x="0" y="0"/>
                <wp:positionH relativeFrom="margin">
                  <wp:posOffset>929005</wp:posOffset>
                </wp:positionH>
                <wp:positionV relativeFrom="paragraph">
                  <wp:posOffset>6640920</wp:posOffset>
                </wp:positionV>
                <wp:extent cx="3020060" cy="381000"/>
                <wp:effectExtent l="0" t="0" r="8890" b="0"/>
                <wp:wrapTight wrapText="bothSides">
                  <wp:wrapPolygon edited="0">
                    <wp:start x="0" y="0"/>
                    <wp:lineTo x="0" y="20520"/>
                    <wp:lineTo x="21527" y="20520"/>
                    <wp:lineTo x="21527" y="0"/>
                    <wp:lineTo x="0" y="0"/>
                  </wp:wrapPolygon>
                </wp:wrapTight>
                <wp:docPr id="2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060" cy="381000"/>
                        </a:xfrm>
                        <a:prstGeom prst="rect">
                          <a:avLst/>
                        </a:prstGeom>
                        <a:solidFill>
                          <a:srgbClr val="FFFFFF"/>
                        </a:solidFill>
                        <a:ln w="9525">
                          <a:noFill/>
                          <a:miter lim="800000"/>
                          <a:headEnd/>
                          <a:tailEnd/>
                        </a:ln>
                      </wps:spPr>
                      <wps:txbx>
                        <w:txbxContent>
                          <w:p w14:paraId="4D442298" w14:textId="476A76F2" w:rsidR="00490FDE" w:rsidRPr="002646F6" w:rsidRDefault="00490FDE" w:rsidP="00536DA5">
                            <w:pPr>
                              <w:jc w:val="center"/>
                              <w:rPr>
                                <w:rFonts w:ascii="Times New Roman" w:hAnsi="Times New Roman" w:cs="Times New Roman"/>
                                <w:b/>
                                <w:sz w:val="28"/>
                              </w:rPr>
                            </w:pPr>
                            <w:r w:rsidRPr="002646F6">
                              <w:rPr>
                                <w:rFonts w:ascii="Times New Roman" w:hAnsi="Times New Roman" w:cs="Times New Roman"/>
                                <w:b/>
                                <w:sz w:val="28"/>
                              </w:rPr>
                              <w:t>TP Hồ Chí Minh</w:t>
                            </w:r>
                            <w:r>
                              <w:rPr>
                                <w:rFonts w:ascii="Times New Roman" w:hAnsi="Times New Roman" w:cs="Times New Roman"/>
                                <w:b/>
                                <w:sz w:val="28"/>
                              </w:rPr>
                              <w:t xml:space="preserve"> tháng </w:t>
                            </w:r>
                            <w:r w:rsidR="00EC27D5">
                              <w:rPr>
                                <w:rFonts w:ascii="Times New Roman" w:hAnsi="Times New Roman" w:cs="Times New Roman"/>
                                <w:b/>
                                <w:sz w:val="28"/>
                              </w:rPr>
                              <w:t>1</w:t>
                            </w:r>
                            <w:r w:rsidR="00E83E2C">
                              <w:rPr>
                                <w:rFonts w:ascii="Times New Roman" w:hAnsi="Times New Roman" w:cs="Times New Roman"/>
                                <w:b/>
                                <w:sz w:val="28"/>
                              </w:rPr>
                              <w:t>2</w:t>
                            </w:r>
                            <w:r w:rsidRPr="002646F6">
                              <w:rPr>
                                <w:rFonts w:ascii="Times New Roman" w:hAnsi="Times New Roman" w:cs="Times New Roman"/>
                                <w:b/>
                                <w:sz w:val="28"/>
                              </w:rPr>
                              <w:t xml:space="preserve"> </w:t>
                            </w:r>
                            <w:r>
                              <w:rPr>
                                <w:rFonts w:ascii="Times New Roman" w:hAnsi="Times New Roman" w:cs="Times New Roman"/>
                                <w:b/>
                                <w:sz w:val="28"/>
                              </w:rPr>
                              <w:t>n</w:t>
                            </w:r>
                            <w:r w:rsidRPr="002646F6">
                              <w:rPr>
                                <w:rFonts w:ascii="Times New Roman" w:hAnsi="Times New Roman" w:cs="Times New Roman"/>
                                <w:b/>
                                <w:sz w:val="28"/>
                              </w:rPr>
                              <w:t xml:space="preserve">ăm </w:t>
                            </w:r>
                            <w:r w:rsidRPr="008F1F34">
                              <w:rPr>
                                <w:rFonts w:ascii="Times New Roman" w:hAnsi="Times New Roman" w:cs="Times New Roman"/>
                                <w:b/>
                                <w:sz w:val="28"/>
                              </w:rPr>
                              <w:t>20</w:t>
                            </w:r>
                            <w:r w:rsidR="00EC27D5">
                              <w:rPr>
                                <w:rFonts w:ascii="Times New Roman" w:hAnsi="Times New Roman" w:cs="Times New Roman"/>
                                <w:b/>
                                <w:sz w:val="28"/>
                              </w:rPr>
                              <w:t>2</w:t>
                            </w:r>
                            <w:r w:rsidR="000D2A30">
                              <w:rPr>
                                <w:rFonts w:ascii="Times New Roman" w:hAnsi="Times New Roman" w:cs="Times New Roman"/>
                                <w:b/>
                                <w:sz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FEFB" id="_x0000_s1028" type="#_x0000_t202" style="position:absolute;margin-left:73.15pt;margin-top:522.9pt;width:237.8pt;height:30pt;z-index:-2516582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" stroked="f">
                <v:textbox>
                  <w:txbxContent>
                    <w:p w14:paraId="4D442298" w14:textId="476A76F2" w:rsidR="00490FDE" w:rsidRPr="002646F6" w:rsidRDefault="00490FDE" w:rsidP="00536DA5">
                      <w:pPr>
                        <w:jc w:val="center"/>
                        <w:rPr>
                          <w:rFonts w:ascii="Times New Roman" w:hAnsi="Times New Roman" w:cs="Times New Roman"/>
                          <w:b/>
                          <w:sz w:val="28"/>
                        </w:rPr>
                      </w:pPr>
                      <w:r w:rsidRPr="002646F6">
                        <w:rPr>
                          <w:rFonts w:ascii="Times New Roman" w:hAnsi="Times New Roman" w:cs="Times New Roman"/>
                          <w:b/>
                          <w:sz w:val="28"/>
                        </w:rPr>
                        <w:t>TP Hồ Chí Minh</w:t>
                      </w:r>
                      <w:r>
                        <w:rPr>
                          <w:rFonts w:ascii="Times New Roman" w:hAnsi="Times New Roman" w:cs="Times New Roman"/>
                          <w:b/>
                          <w:sz w:val="28"/>
                        </w:rPr>
                        <w:t xml:space="preserve"> tháng </w:t>
                      </w:r>
                      <w:r w:rsidR="00EC27D5">
                        <w:rPr>
                          <w:rFonts w:ascii="Times New Roman" w:hAnsi="Times New Roman" w:cs="Times New Roman"/>
                          <w:b/>
                          <w:sz w:val="28"/>
                        </w:rPr>
                        <w:t>1</w:t>
                      </w:r>
                      <w:r w:rsidR="00E83E2C">
                        <w:rPr>
                          <w:rFonts w:ascii="Times New Roman" w:hAnsi="Times New Roman" w:cs="Times New Roman"/>
                          <w:b/>
                          <w:sz w:val="28"/>
                        </w:rPr>
                        <w:t>2</w:t>
                      </w:r>
                      <w:r w:rsidRPr="002646F6">
                        <w:rPr>
                          <w:rFonts w:ascii="Times New Roman" w:hAnsi="Times New Roman" w:cs="Times New Roman"/>
                          <w:b/>
                          <w:sz w:val="28"/>
                        </w:rPr>
                        <w:t xml:space="preserve"> </w:t>
                      </w:r>
                      <w:r>
                        <w:rPr>
                          <w:rFonts w:ascii="Times New Roman" w:hAnsi="Times New Roman" w:cs="Times New Roman"/>
                          <w:b/>
                          <w:sz w:val="28"/>
                        </w:rPr>
                        <w:t>n</w:t>
                      </w:r>
                      <w:r w:rsidRPr="002646F6">
                        <w:rPr>
                          <w:rFonts w:ascii="Times New Roman" w:hAnsi="Times New Roman" w:cs="Times New Roman"/>
                          <w:b/>
                          <w:sz w:val="28"/>
                        </w:rPr>
                        <w:t xml:space="preserve">ăm </w:t>
                      </w:r>
                      <w:r w:rsidRPr="008F1F34">
                        <w:rPr>
                          <w:rFonts w:ascii="Times New Roman" w:hAnsi="Times New Roman" w:cs="Times New Roman"/>
                          <w:b/>
                          <w:sz w:val="28"/>
                        </w:rPr>
                        <w:t>20</w:t>
                      </w:r>
                      <w:r w:rsidR="00EC27D5">
                        <w:rPr>
                          <w:rFonts w:ascii="Times New Roman" w:hAnsi="Times New Roman" w:cs="Times New Roman"/>
                          <w:b/>
                          <w:sz w:val="28"/>
                        </w:rPr>
                        <w:t>2</w:t>
                      </w:r>
                      <w:r w:rsidR="000D2A30">
                        <w:rPr>
                          <w:rFonts w:ascii="Times New Roman" w:hAnsi="Times New Roman" w:cs="Times New Roman"/>
                          <w:b/>
                          <w:sz w:val="28"/>
                        </w:rPr>
                        <w:t>2</w:t>
                      </w:r>
                    </w:p>
                  </w:txbxContent>
                </v:textbox>
                <w10:wrap type="tight" anchorx="margin"/>
              </v:shape>
            </w:pict>
          </mc:Fallback>
        </mc:AlternateContent>
      </w:r>
      <w:r w:rsidR="006F2EF6" w:rsidRPr="0070509A">
        <w:rPr>
          <w:noProof/>
          <w:lang w:bidi="ar-SA"/>
        </w:rPr>
        <w:drawing>
          <wp:anchor distT="0" distB="0" distL="114300" distR="114300" simplePos="0" relativeHeight="251658241" behindDoc="1" locked="0" layoutInCell="1" allowOverlap="1" wp14:anchorId="1E5A92C4" wp14:editId="624AB157">
            <wp:simplePos x="0" y="0"/>
            <wp:positionH relativeFrom="margin">
              <wp:posOffset>1947545</wp:posOffset>
            </wp:positionH>
            <wp:positionV relativeFrom="paragraph">
              <wp:posOffset>19050</wp:posOffset>
            </wp:positionV>
            <wp:extent cx="1492885" cy="1194435"/>
            <wp:effectExtent l="0" t="0" r="0" b="5715"/>
            <wp:wrapTight wrapText="bothSides">
              <wp:wrapPolygon edited="0">
                <wp:start x="0" y="0"/>
                <wp:lineTo x="0" y="21359"/>
                <wp:lineTo x="21223" y="21359"/>
                <wp:lineTo x="21223" y="0"/>
                <wp:lineTo x="0" y="0"/>
              </wp:wrapPolygon>
            </wp:wrapTight>
            <wp:docPr id="10" name="Picture 10" descr="Image result for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age result for u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492885" cy="1194435"/>
                    </a:xfrm>
                    <a:prstGeom prst="rect">
                      <a:avLst/>
                    </a:prstGeom>
                    <a:noFill/>
                    <a:ln>
                      <a:noFill/>
                    </a:ln>
                  </pic:spPr>
                </pic:pic>
              </a:graphicData>
            </a:graphic>
          </wp:anchor>
        </w:drawing>
      </w:r>
    </w:p>
    <w:p w14:paraId="49EFF30A" w14:textId="77777777" w:rsidR="005737E1" w:rsidRPr="0070509A" w:rsidRDefault="005737E1" w:rsidP="005737E1">
      <w:pPr>
        <w:tabs>
          <w:tab w:val="left" w:pos="1782"/>
        </w:tabs>
        <w:spacing w:line="360" w:lineRule="auto"/>
        <w:rPr>
          <w:rFonts w:ascii="Times New Roman" w:hAnsi="Times New Roman" w:cs="Times New Roman"/>
          <w:b/>
          <w:sz w:val="26"/>
          <w:szCs w:val="26"/>
        </w:rPr>
      </w:pPr>
    </w:p>
    <w:sdt>
      <w:sdtPr>
        <w:rPr>
          <w:rFonts w:ascii="Times New Roman" w:eastAsiaTheme="minorHAnsi" w:hAnsi="Times New Roman" w:cs="Times New Roman"/>
          <w:b/>
          <w:color w:val="auto"/>
          <w:sz w:val="26"/>
          <w:szCs w:val="26"/>
          <w:lang w:val="vi-VN"/>
        </w:rPr>
        <w:id w:val="-2008587778"/>
        <w:docPartObj>
          <w:docPartGallery w:val="Table of Contents"/>
          <w:docPartUnique/>
        </w:docPartObj>
      </w:sdtPr>
      <w:sdtEndPr>
        <w:rPr>
          <w:bCs/>
        </w:rPr>
      </w:sdtEndPr>
      <w:sdtContent>
        <w:p w14:paraId="154BADF6" w14:textId="77777777" w:rsidR="00B64789" w:rsidRPr="00E15BBB" w:rsidRDefault="002E362D" w:rsidP="002E362D">
          <w:pPr>
            <w:pStyle w:val="TOCHeading"/>
            <w:ind w:left="142"/>
            <w:jc w:val="center"/>
            <w:rPr>
              <w:rFonts w:ascii="Times New Roman" w:hAnsi="Times New Roman" w:cs="Times New Roman"/>
              <w:b/>
              <w:sz w:val="40"/>
              <w:szCs w:val="40"/>
            </w:rPr>
          </w:pPr>
          <w:r w:rsidRPr="00E15BBB">
            <w:rPr>
              <w:rFonts w:ascii="Times New Roman" w:hAnsi="Times New Roman" w:cs="Times New Roman"/>
              <w:b/>
              <w:sz w:val="40"/>
              <w:szCs w:val="40"/>
            </w:rPr>
            <w:t>MỤC LỤC</w:t>
          </w:r>
        </w:p>
        <w:p w14:paraId="237672C8" w14:textId="76806D11" w:rsidR="00FD0DFA" w:rsidRPr="004F0F8E" w:rsidRDefault="00B64789">
          <w:pPr>
            <w:pStyle w:val="TOC1"/>
            <w:rPr>
              <w:rFonts w:ascii="Times New Roman" w:eastAsiaTheme="minorEastAsia" w:hAnsi="Times New Roman" w:cs="Times New Roman"/>
              <w:noProof/>
              <w:sz w:val="28"/>
              <w:szCs w:val="28"/>
              <w:lang w:val="vi-VN" w:eastAsia="ja-JP"/>
            </w:rPr>
          </w:pPr>
          <w:r w:rsidRPr="00E15BBB">
            <w:rPr>
              <w:rFonts w:ascii="Times New Roman" w:hAnsi="Times New Roman" w:cs="Times New Roman"/>
              <w:b/>
            </w:rPr>
            <w:fldChar w:fldCharType="begin"/>
          </w:r>
          <w:r w:rsidRPr="0017072F">
            <w:rPr>
              <w:rFonts w:ascii="Times New Roman" w:hAnsi="Times New Roman" w:cs="Times New Roman"/>
              <w:b/>
            </w:rPr>
            <w:instrText xml:space="preserve"> TOC \o "1-3" \h \z \u </w:instrText>
          </w:r>
          <w:r w:rsidRPr="00E15BBB">
            <w:rPr>
              <w:rFonts w:ascii="Times New Roman" w:hAnsi="Times New Roman" w:cs="Times New Roman"/>
              <w:b/>
            </w:rPr>
            <w:fldChar w:fldCharType="separate"/>
          </w:r>
          <w:hyperlink w:anchor="_Toc122027980" w:history="1">
            <w:r w:rsidR="00FD0DFA" w:rsidRPr="004F0F8E">
              <w:rPr>
                <w:rStyle w:val="Hyperlink"/>
                <w:rFonts w:ascii="Times New Roman" w:hAnsi="Times New Roman" w:cs="Times New Roman"/>
                <w:b/>
                <w:bCs/>
                <w:noProof/>
                <w:sz w:val="28"/>
                <w:szCs w:val="28"/>
                <w:lang w:val="vi-VN"/>
              </w:rPr>
              <w:t>LỜI MỞ ĐẦU</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_Toc122027980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1</w:t>
            </w:r>
            <w:r w:rsidR="00FD0DFA" w:rsidRPr="004F0F8E">
              <w:rPr>
                <w:rFonts w:ascii="Times New Roman" w:hAnsi="Times New Roman" w:cs="Times New Roman"/>
                <w:noProof/>
                <w:webHidden/>
                <w:sz w:val="28"/>
                <w:szCs w:val="28"/>
              </w:rPr>
              <w:fldChar w:fldCharType="end"/>
            </w:r>
          </w:hyperlink>
        </w:p>
        <w:p w14:paraId="121E23B2" w14:textId="3F53DBE8" w:rsidR="00FD0DFA" w:rsidRPr="004F0F8E" w:rsidRDefault="000D6A0B">
          <w:pPr>
            <w:pStyle w:val="TOC1"/>
            <w:rPr>
              <w:rFonts w:ascii="Times New Roman" w:eastAsiaTheme="minorEastAsia" w:hAnsi="Times New Roman" w:cs="Times New Roman"/>
              <w:noProof/>
              <w:sz w:val="28"/>
              <w:szCs w:val="28"/>
              <w:lang w:val="vi-VN" w:eastAsia="ja-JP"/>
            </w:rPr>
          </w:pPr>
          <w:hyperlink w:anchor="_Toc122027981" w:history="1">
            <w:r w:rsidR="00FD0DFA" w:rsidRPr="004F0F8E">
              <w:rPr>
                <w:rStyle w:val="Hyperlink"/>
                <w:rFonts w:ascii="Times New Roman" w:hAnsi="Times New Roman" w:cs="Times New Roman"/>
                <w:b/>
                <w:noProof/>
                <w:sz w:val="28"/>
                <w:szCs w:val="28"/>
                <w:lang w:val="vi-VN"/>
              </w:rPr>
              <w:t>LỜI CẢM ƠN</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_Toc122027981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2</w:t>
            </w:r>
            <w:r w:rsidR="00FD0DFA" w:rsidRPr="004F0F8E">
              <w:rPr>
                <w:rFonts w:ascii="Times New Roman" w:hAnsi="Times New Roman" w:cs="Times New Roman"/>
                <w:noProof/>
                <w:webHidden/>
                <w:sz w:val="28"/>
                <w:szCs w:val="28"/>
              </w:rPr>
              <w:fldChar w:fldCharType="end"/>
            </w:r>
          </w:hyperlink>
        </w:p>
        <w:p w14:paraId="294C309E" w14:textId="699F30F7" w:rsidR="00FD0DFA" w:rsidRPr="004F0F8E" w:rsidRDefault="000D6A0B">
          <w:pPr>
            <w:pStyle w:val="TOC1"/>
            <w:rPr>
              <w:rFonts w:ascii="Times New Roman" w:eastAsiaTheme="minorEastAsia" w:hAnsi="Times New Roman" w:cs="Times New Roman"/>
              <w:noProof/>
              <w:sz w:val="28"/>
              <w:szCs w:val="28"/>
              <w:lang w:val="vi-VN" w:eastAsia="ja-JP"/>
            </w:rPr>
          </w:pPr>
          <w:hyperlink w:anchor="_Toc122027982" w:history="1">
            <w:r w:rsidR="00FD0DFA" w:rsidRPr="004F0F8E">
              <w:rPr>
                <w:rStyle w:val="Hyperlink"/>
                <w:rFonts w:ascii="Times New Roman" w:hAnsi="Times New Roman" w:cs="Times New Roman"/>
                <w:b/>
                <w:noProof/>
                <w:sz w:val="28"/>
                <w:szCs w:val="28"/>
                <w:lang w:val="vi-VN"/>
              </w:rPr>
              <w:t>NHẬN XÉT CỦA GIÁO VIÊN</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_Toc122027982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3</w:t>
            </w:r>
            <w:r w:rsidR="00FD0DFA" w:rsidRPr="004F0F8E">
              <w:rPr>
                <w:rFonts w:ascii="Times New Roman" w:hAnsi="Times New Roman" w:cs="Times New Roman"/>
                <w:noProof/>
                <w:webHidden/>
                <w:sz w:val="28"/>
                <w:szCs w:val="28"/>
              </w:rPr>
              <w:fldChar w:fldCharType="end"/>
            </w:r>
          </w:hyperlink>
        </w:p>
        <w:p w14:paraId="6AF1E5C7" w14:textId="1D7FC43A" w:rsidR="00FD0DFA" w:rsidRPr="004F0F8E" w:rsidRDefault="000D6A0B">
          <w:pPr>
            <w:pStyle w:val="TOC1"/>
            <w:rPr>
              <w:rFonts w:ascii="Times New Roman" w:eastAsiaTheme="minorEastAsia" w:hAnsi="Times New Roman" w:cs="Times New Roman"/>
              <w:noProof/>
              <w:sz w:val="28"/>
              <w:szCs w:val="28"/>
              <w:lang w:val="vi-VN" w:eastAsia="ja-JP"/>
            </w:rPr>
          </w:pPr>
          <w:hyperlink w:anchor="_Toc122027983" w:history="1">
            <w:r w:rsidR="00FD0DFA" w:rsidRPr="004F0F8E">
              <w:rPr>
                <w:rStyle w:val="Hyperlink"/>
                <w:rFonts w:ascii="Times New Roman" w:hAnsi="Times New Roman" w:cs="Times New Roman"/>
                <w:b/>
                <w:noProof/>
                <w:sz w:val="28"/>
                <w:szCs w:val="28"/>
                <w:lang w:val="vi-VN"/>
              </w:rPr>
              <w:t>CHƯƠNG 1. GIỚI THIỆU TỔNG QUAN VỀ Azure Synapse Analytics</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_Toc122027983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4</w:t>
            </w:r>
            <w:r w:rsidR="00FD0DFA" w:rsidRPr="004F0F8E">
              <w:rPr>
                <w:rFonts w:ascii="Times New Roman" w:hAnsi="Times New Roman" w:cs="Times New Roman"/>
                <w:noProof/>
                <w:webHidden/>
                <w:sz w:val="28"/>
                <w:szCs w:val="28"/>
              </w:rPr>
              <w:fldChar w:fldCharType="end"/>
            </w:r>
          </w:hyperlink>
        </w:p>
        <w:p w14:paraId="5D08EEF7" w14:textId="75CCD646" w:rsidR="00FD0DFA" w:rsidRPr="004F0F8E" w:rsidRDefault="000D6A0B">
          <w:pPr>
            <w:pStyle w:val="TOC2"/>
            <w:rPr>
              <w:rFonts w:ascii="Times New Roman" w:eastAsiaTheme="minorEastAsia" w:hAnsi="Times New Roman" w:cs="Times New Roman"/>
              <w:noProof/>
              <w:sz w:val="28"/>
              <w:szCs w:val="28"/>
              <w:lang w:val="vi-VN" w:eastAsia="ja-JP"/>
            </w:rPr>
          </w:pPr>
          <w:hyperlink w:anchor="_Toc122027984" w:history="1">
            <w:r w:rsidR="00FD0DFA" w:rsidRPr="004F0F8E">
              <w:rPr>
                <w:rStyle w:val="Hyperlink"/>
                <w:rFonts w:ascii="Times New Roman" w:hAnsi="Times New Roman" w:cs="Times New Roman"/>
                <w:noProof/>
                <w:sz w:val="28"/>
                <w:szCs w:val="28"/>
              </w:rPr>
              <w:t>1.</w:t>
            </w:r>
            <w:r w:rsidR="00FD0DFA" w:rsidRPr="004F0F8E">
              <w:rPr>
                <w:rFonts w:ascii="Times New Roman" w:eastAsiaTheme="minorEastAsia" w:hAnsi="Times New Roman" w:cs="Times New Roman"/>
                <w:noProof/>
                <w:sz w:val="28"/>
                <w:szCs w:val="28"/>
                <w:lang w:val="vi-VN" w:eastAsia="ja-JP"/>
              </w:rPr>
              <w:tab/>
            </w:r>
            <w:r w:rsidR="00FD0DFA" w:rsidRPr="004F0F8E">
              <w:rPr>
                <w:rStyle w:val="Hyperlink"/>
                <w:rFonts w:ascii="Times New Roman" w:hAnsi="Times New Roman" w:cs="Times New Roman"/>
                <w:noProof/>
                <w:sz w:val="28"/>
                <w:szCs w:val="28"/>
              </w:rPr>
              <w:t>TỔNG QUAN</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_Toc122027984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4</w:t>
            </w:r>
            <w:r w:rsidR="00FD0DFA" w:rsidRPr="004F0F8E">
              <w:rPr>
                <w:rFonts w:ascii="Times New Roman" w:hAnsi="Times New Roman" w:cs="Times New Roman"/>
                <w:noProof/>
                <w:webHidden/>
                <w:sz w:val="28"/>
                <w:szCs w:val="28"/>
              </w:rPr>
              <w:fldChar w:fldCharType="end"/>
            </w:r>
          </w:hyperlink>
        </w:p>
        <w:p w14:paraId="3AC45452" w14:textId="193AF21A" w:rsidR="00FD0DFA" w:rsidRPr="004F0F8E" w:rsidRDefault="000D6A0B" w:rsidP="004F0F8E">
          <w:pPr>
            <w:pStyle w:val="TOC3"/>
            <w:rPr>
              <w:rFonts w:eastAsiaTheme="minorEastAsia"/>
              <w:noProof/>
              <w:lang w:val="vi-VN" w:eastAsia="ja-JP"/>
            </w:rPr>
          </w:pPr>
          <w:hyperlink w:anchor="_Toc122027985" w:history="1">
            <w:r w:rsidR="00FD0DFA" w:rsidRPr="004F0F8E">
              <w:rPr>
                <w:rStyle w:val="Hyperlink"/>
                <w:rFonts w:ascii="Times New Roman" w:hAnsi="Times New Roman" w:cs="Times New Roman"/>
                <w:noProof/>
                <w:sz w:val="28"/>
                <w:szCs w:val="28"/>
              </w:rPr>
              <w:t>1.1.Chức năng của Azure Synapse Analytics</w:t>
            </w:r>
            <w:r w:rsidR="00FD0DFA" w:rsidRPr="004F0F8E">
              <w:rPr>
                <w:noProof/>
                <w:webHidden/>
              </w:rPr>
              <w:tab/>
            </w:r>
            <w:r w:rsidR="00FD0DFA" w:rsidRPr="004F0F8E">
              <w:rPr>
                <w:noProof/>
                <w:webHidden/>
              </w:rPr>
              <w:fldChar w:fldCharType="begin"/>
            </w:r>
            <w:r w:rsidR="00FD0DFA" w:rsidRPr="004F0F8E">
              <w:rPr>
                <w:noProof/>
                <w:webHidden/>
              </w:rPr>
              <w:instrText xml:space="preserve"> PAGEREF _Toc122027985 \h </w:instrText>
            </w:r>
            <w:r w:rsidR="00FD0DFA" w:rsidRPr="004F0F8E">
              <w:rPr>
                <w:noProof/>
                <w:webHidden/>
              </w:rPr>
            </w:r>
            <w:r w:rsidR="00FD0DFA" w:rsidRPr="004F0F8E">
              <w:rPr>
                <w:noProof/>
                <w:webHidden/>
              </w:rPr>
              <w:fldChar w:fldCharType="separate"/>
            </w:r>
            <w:r w:rsidR="00FD0DFA" w:rsidRPr="004F0F8E">
              <w:rPr>
                <w:noProof/>
                <w:webHidden/>
              </w:rPr>
              <w:t>4</w:t>
            </w:r>
            <w:r w:rsidR="00FD0DFA" w:rsidRPr="004F0F8E">
              <w:rPr>
                <w:noProof/>
                <w:webHidden/>
              </w:rPr>
              <w:fldChar w:fldCharType="end"/>
            </w:r>
          </w:hyperlink>
        </w:p>
        <w:p w14:paraId="18E3986C" w14:textId="72396AAF" w:rsidR="00FD0DFA" w:rsidRPr="004F0F8E" w:rsidRDefault="000D6A0B" w:rsidP="004F0F8E">
          <w:pPr>
            <w:pStyle w:val="TOC3"/>
            <w:rPr>
              <w:rFonts w:eastAsiaTheme="minorEastAsia"/>
              <w:noProof/>
              <w:lang w:val="vi-VN" w:eastAsia="ja-JP"/>
            </w:rPr>
          </w:pPr>
          <w:hyperlink w:anchor="_Toc122027986" w:history="1">
            <w:r w:rsidR="00FD0DFA" w:rsidRPr="004F0F8E">
              <w:rPr>
                <w:rStyle w:val="Hyperlink"/>
                <w:rFonts w:ascii="Times New Roman" w:hAnsi="Times New Roman" w:cs="Times New Roman"/>
                <w:noProof/>
                <w:sz w:val="28"/>
                <w:szCs w:val="28"/>
              </w:rPr>
              <w:t>1.2. Hệ sinh thái của Azure Synapse Analytics</w:t>
            </w:r>
            <w:r w:rsidR="00FD0DFA" w:rsidRPr="004F0F8E">
              <w:rPr>
                <w:noProof/>
                <w:webHidden/>
              </w:rPr>
              <w:tab/>
            </w:r>
            <w:r w:rsidR="00FD0DFA" w:rsidRPr="004F0F8E">
              <w:rPr>
                <w:noProof/>
                <w:webHidden/>
              </w:rPr>
              <w:fldChar w:fldCharType="begin"/>
            </w:r>
            <w:r w:rsidR="00FD0DFA" w:rsidRPr="004F0F8E">
              <w:rPr>
                <w:noProof/>
                <w:webHidden/>
              </w:rPr>
              <w:instrText xml:space="preserve"> PAGEREF _Toc122027986 \h </w:instrText>
            </w:r>
            <w:r w:rsidR="00FD0DFA" w:rsidRPr="004F0F8E">
              <w:rPr>
                <w:noProof/>
                <w:webHidden/>
              </w:rPr>
            </w:r>
            <w:r w:rsidR="00FD0DFA" w:rsidRPr="004F0F8E">
              <w:rPr>
                <w:noProof/>
                <w:webHidden/>
              </w:rPr>
              <w:fldChar w:fldCharType="separate"/>
            </w:r>
            <w:r w:rsidR="00FD0DFA" w:rsidRPr="004F0F8E">
              <w:rPr>
                <w:noProof/>
                <w:webHidden/>
              </w:rPr>
              <w:t>5</w:t>
            </w:r>
            <w:r w:rsidR="00FD0DFA" w:rsidRPr="004F0F8E">
              <w:rPr>
                <w:noProof/>
                <w:webHidden/>
              </w:rPr>
              <w:fldChar w:fldCharType="end"/>
            </w:r>
          </w:hyperlink>
        </w:p>
        <w:p w14:paraId="6E5B1769" w14:textId="0566865F" w:rsidR="00FD0DFA" w:rsidRPr="004F0F8E" w:rsidRDefault="000D6A0B" w:rsidP="004F0F8E">
          <w:pPr>
            <w:pStyle w:val="TOC3"/>
            <w:rPr>
              <w:rFonts w:eastAsiaTheme="minorEastAsia"/>
              <w:noProof/>
              <w:lang w:val="vi-VN" w:eastAsia="ja-JP"/>
            </w:rPr>
          </w:pPr>
          <w:hyperlink w:anchor="_Toc122027987" w:history="1">
            <w:r w:rsidR="00FD0DFA" w:rsidRPr="004F0F8E">
              <w:rPr>
                <w:rStyle w:val="Hyperlink"/>
                <w:rFonts w:ascii="Times New Roman" w:hAnsi="Times New Roman" w:cs="Times New Roman"/>
                <w:noProof/>
                <w:sz w:val="28"/>
                <w:szCs w:val="28"/>
              </w:rPr>
              <w:t>1.2.Kiến trúc hệ thống của Azure Synapse Analytics</w:t>
            </w:r>
            <w:r w:rsidR="00FD0DFA" w:rsidRPr="004F0F8E">
              <w:rPr>
                <w:noProof/>
                <w:webHidden/>
              </w:rPr>
              <w:tab/>
            </w:r>
            <w:r w:rsidR="00FD0DFA" w:rsidRPr="004F0F8E">
              <w:rPr>
                <w:noProof/>
                <w:webHidden/>
              </w:rPr>
              <w:fldChar w:fldCharType="begin"/>
            </w:r>
            <w:r w:rsidR="00FD0DFA" w:rsidRPr="004F0F8E">
              <w:rPr>
                <w:noProof/>
                <w:webHidden/>
              </w:rPr>
              <w:instrText xml:space="preserve"> PAGEREF _Toc122027987 \h </w:instrText>
            </w:r>
            <w:r w:rsidR="00FD0DFA" w:rsidRPr="004F0F8E">
              <w:rPr>
                <w:noProof/>
                <w:webHidden/>
              </w:rPr>
            </w:r>
            <w:r w:rsidR="00FD0DFA" w:rsidRPr="004F0F8E">
              <w:rPr>
                <w:noProof/>
                <w:webHidden/>
              </w:rPr>
              <w:fldChar w:fldCharType="separate"/>
            </w:r>
            <w:r w:rsidR="00FD0DFA" w:rsidRPr="004F0F8E">
              <w:rPr>
                <w:noProof/>
                <w:webHidden/>
              </w:rPr>
              <w:t>7</w:t>
            </w:r>
            <w:r w:rsidR="00FD0DFA" w:rsidRPr="004F0F8E">
              <w:rPr>
                <w:noProof/>
                <w:webHidden/>
              </w:rPr>
              <w:fldChar w:fldCharType="end"/>
            </w:r>
          </w:hyperlink>
        </w:p>
        <w:p w14:paraId="379E0F7B" w14:textId="729344D8" w:rsidR="00FD0DFA" w:rsidRPr="004F0F8E" w:rsidRDefault="000D6A0B" w:rsidP="004F0F8E">
          <w:pPr>
            <w:pStyle w:val="TOC3"/>
            <w:rPr>
              <w:rFonts w:eastAsiaTheme="minorEastAsia"/>
              <w:noProof/>
              <w:lang w:val="vi-VN" w:eastAsia="ja-JP"/>
            </w:rPr>
          </w:pPr>
          <w:hyperlink w:anchor="_Toc122027988" w:history="1">
            <w:r w:rsidR="00FD0DFA" w:rsidRPr="004F0F8E">
              <w:rPr>
                <w:rStyle w:val="Hyperlink"/>
                <w:rFonts w:ascii="Times New Roman" w:hAnsi="Times New Roman" w:cs="Times New Roman"/>
                <w:noProof/>
                <w:sz w:val="28"/>
                <w:szCs w:val="28"/>
              </w:rPr>
              <w:t>1.4. Ưu và nhược điểm của Azure Synapse Analytics</w:t>
            </w:r>
            <w:r w:rsidR="00FD0DFA" w:rsidRPr="004F0F8E">
              <w:rPr>
                <w:noProof/>
                <w:webHidden/>
              </w:rPr>
              <w:tab/>
            </w:r>
            <w:r w:rsidR="00FD0DFA" w:rsidRPr="004F0F8E">
              <w:rPr>
                <w:noProof/>
                <w:webHidden/>
              </w:rPr>
              <w:fldChar w:fldCharType="begin"/>
            </w:r>
            <w:r w:rsidR="00FD0DFA" w:rsidRPr="004F0F8E">
              <w:rPr>
                <w:noProof/>
                <w:webHidden/>
              </w:rPr>
              <w:instrText xml:space="preserve"> PAGEREF _Toc122027988 \h </w:instrText>
            </w:r>
            <w:r w:rsidR="00FD0DFA" w:rsidRPr="004F0F8E">
              <w:rPr>
                <w:noProof/>
                <w:webHidden/>
              </w:rPr>
            </w:r>
            <w:r w:rsidR="00FD0DFA" w:rsidRPr="004F0F8E">
              <w:rPr>
                <w:noProof/>
                <w:webHidden/>
              </w:rPr>
              <w:fldChar w:fldCharType="separate"/>
            </w:r>
            <w:r w:rsidR="00FD0DFA" w:rsidRPr="004F0F8E">
              <w:rPr>
                <w:noProof/>
                <w:webHidden/>
              </w:rPr>
              <w:t>9</w:t>
            </w:r>
            <w:r w:rsidR="00FD0DFA" w:rsidRPr="004F0F8E">
              <w:rPr>
                <w:noProof/>
                <w:webHidden/>
              </w:rPr>
              <w:fldChar w:fldCharType="end"/>
            </w:r>
          </w:hyperlink>
        </w:p>
        <w:p w14:paraId="45C4B0BC" w14:textId="1D525496" w:rsidR="00FD0DFA" w:rsidRPr="004F0F8E" w:rsidRDefault="000D6A0B" w:rsidP="004F0F8E">
          <w:pPr>
            <w:pStyle w:val="TOC3"/>
            <w:rPr>
              <w:rFonts w:eastAsiaTheme="minorEastAsia"/>
              <w:noProof/>
              <w:lang w:val="vi-VN" w:eastAsia="ja-JP"/>
            </w:rPr>
          </w:pPr>
          <w:hyperlink w:anchor="_Toc122027989" w:history="1">
            <w:r w:rsidR="00FD0DFA" w:rsidRPr="004F0F8E">
              <w:rPr>
                <w:rStyle w:val="Hyperlink"/>
                <w:rFonts w:ascii="Times New Roman" w:hAnsi="Times New Roman" w:cs="Times New Roman"/>
                <w:noProof/>
                <w:sz w:val="28"/>
                <w:szCs w:val="28"/>
              </w:rPr>
              <w:t>1.5. So sánh giữa Azure Synapse Analytics và Azure Data Factory</w:t>
            </w:r>
            <w:r w:rsidR="00FD0DFA" w:rsidRPr="004F0F8E">
              <w:rPr>
                <w:noProof/>
                <w:webHidden/>
              </w:rPr>
              <w:tab/>
            </w:r>
            <w:r w:rsidR="00FD0DFA" w:rsidRPr="004F0F8E">
              <w:rPr>
                <w:noProof/>
                <w:webHidden/>
              </w:rPr>
              <w:fldChar w:fldCharType="begin"/>
            </w:r>
            <w:r w:rsidR="00FD0DFA" w:rsidRPr="004F0F8E">
              <w:rPr>
                <w:noProof/>
                <w:webHidden/>
              </w:rPr>
              <w:instrText xml:space="preserve"> PAGEREF _Toc122027989 \h </w:instrText>
            </w:r>
            <w:r w:rsidR="00FD0DFA" w:rsidRPr="004F0F8E">
              <w:rPr>
                <w:noProof/>
                <w:webHidden/>
              </w:rPr>
            </w:r>
            <w:r w:rsidR="00FD0DFA" w:rsidRPr="004F0F8E">
              <w:rPr>
                <w:noProof/>
                <w:webHidden/>
              </w:rPr>
              <w:fldChar w:fldCharType="separate"/>
            </w:r>
            <w:r w:rsidR="00FD0DFA" w:rsidRPr="004F0F8E">
              <w:rPr>
                <w:noProof/>
                <w:webHidden/>
              </w:rPr>
              <w:t>9</w:t>
            </w:r>
            <w:r w:rsidR="00FD0DFA" w:rsidRPr="004F0F8E">
              <w:rPr>
                <w:noProof/>
                <w:webHidden/>
              </w:rPr>
              <w:fldChar w:fldCharType="end"/>
            </w:r>
          </w:hyperlink>
        </w:p>
        <w:p w14:paraId="25BCE7FA" w14:textId="5BB47A30" w:rsidR="00FD0DFA" w:rsidRPr="004F0F8E" w:rsidRDefault="000D6A0B">
          <w:pPr>
            <w:pStyle w:val="TOC1"/>
            <w:rPr>
              <w:rFonts w:ascii="Times New Roman" w:eastAsiaTheme="minorEastAsia" w:hAnsi="Times New Roman" w:cs="Times New Roman"/>
              <w:noProof/>
              <w:sz w:val="28"/>
              <w:szCs w:val="28"/>
              <w:lang w:val="vi-VN" w:eastAsia="ja-JP"/>
            </w:rPr>
          </w:pPr>
          <w:hyperlink w:anchor="_Toc122027990" w:history="1">
            <w:r w:rsidR="00FD0DFA" w:rsidRPr="004F0F8E">
              <w:rPr>
                <w:rStyle w:val="Hyperlink"/>
                <w:rFonts w:ascii="Times New Roman" w:hAnsi="Times New Roman" w:cs="Times New Roman"/>
                <w:b/>
                <w:noProof/>
                <w:sz w:val="28"/>
                <w:szCs w:val="28"/>
              </w:rPr>
              <w:t>CHƯƠNG 2. CASE STUDY VÀ HƯỚNG GIẢI QUYẾT BÀI TOÁN</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_Toc122027990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11</w:t>
            </w:r>
            <w:r w:rsidR="00FD0DFA" w:rsidRPr="004F0F8E">
              <w:rPr>
                <w:rFonts w:ascii="Times New Roman" w:hAnsi="Times New Roman" w:cs="Times New Roman"/>
                <w:noProof/>
                <w:webHidden/>
                <w:sz w:val="28"/>
                <w:szCs w:val="28"/>
              </w:rPr>
              <w:fldChar w:fldCharType="end"/>
            </w:r>
          </w:hyperlink>
        </w:p>
        <w:p w14:paraId="5B1C26D4" w14:textId="2753978B" w:rsidR="00FD0DFA" w:rsidRPr="004F0F8E" w:rsidRDefault="000D6A0B">
          <w:pPr>
            <w:pStyle w:val="TOC2"/>
            <w:rPr>
              <w:rFonts w:ascii="Times New Roman" w:eastAsiaTheme="minorEastAsia" w:hAnsi="Times New Roman" w:cs="Times New Roman"/>
              <w:noProof/>
              <w:sz w:val="28"/>
              <w:szCs w:val="28"/>
              <w:lang w:val="vi-VN" w:eastAsia="ja-JP"/>
            </w:rPr>
          </w:pPr>
          <w:hyperlink w:anchor="_Toc122027991" w:history="1">
            <w:r w:rsidR="00FD0DFA" w:rsidRPr="004F0F8E">
              <w:rPr>
                <w:rStyle w:val="Hyperlink"/>
                <w:rFonts w:ascii="Times New Roman" w:hAnsi="Times New Roman" w:cs="Times New Roman"/>
                <w:noProof/>
                <w:sz w:val="28"/>
                <w:szCs w:val="28"/>
                <w:lang w:val="vi-VN"/>
              </w:rPr>
              <w:t>1. GIỚI THIỆU VỀ CASESTUDY</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_Toc122027991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11</w:t>
            </w:r>
            <w:r w:rsidR="00FD0DFA" w:rsidRPr="004F0F8E">
              <w:rPr>
                <w:rFonts w:ascii="Times New Roman" w:hAnsi="Times New Roman" w:cs="Times New Roman"/>
                <w:noProof/>
                <w:webHidden/>
                <w:sz w:val="28"/>
                <w:szCs w:val="28"/>
              </w:rPr>
              <w:fldChar w:fldCharType="end"/>
            </w:r>
          </w:hyperlink>
        </w:p>
        <w:p w14:paraId="620A7804" w14:textId="183AB0F3" w:rsidR="00FD0DFA" w:rsidRPr="004F0F8E" w:rsidRDefault="000D6A0B">
          <w:pPr>
            <w:pStyle w:val="TOC2"/>
            <w:rPr>
              <w:rFonts w:ascii="Times New Roman" w:eastAsiaTheme="minorEastAsia" w:hAnsi="Times New Roman" w:cs="Times New Roman"/>
              <w:noProof/>
              <w:sz w:val="28"/>
              <w:szCs w:val="28"/>
              <w:lang w:val="vi-VN" w:eastAsia="ja-JP"/>
            </w:rPr>
          </w:pPr>
          <w:hyperlink w:anchor="_Toc122027992" w:history="1">
            <w:r w:rsidR="00FD0DFA" w:rsidRPr="004F0F8E">
              <w:rPr>
                <w:rStyle w:val="Hyperlink"/>
                <w:rFonts w:ascii="Times New Roman" w:hAnsi="Times New Roman" w:cs="Times New Roman"/>
                <w:noProof/>
                <w:sz w:val="28"/>
                <w:szCs w:val="28"/>
                <w:lang w:val="vi-VN"/>
              </w:rPr>
              <w:t xml:space="preserve">2. </w:t>
            </w:r>
            <w:r w:rsidR="00FD0DFA" w:rsidRPr="004F0F8E">
              <w:rPr>
                <w:rStyle w:val="Hyperlink"/>
                <w:rFonts w:ascii="Times New Roman" w:hAnsi="Times New Roman" w:cs="Times New Roman"/>
                <w:noProof/>
                <w:sz w:val="28"/>
                <w:szCs w:val="28"/>
              </w:rPr>
              <w:t>HƯỚNG GIẢI QUYẾT BÀI TOÁN</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_Toc122027992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12</w:t>
            </w:r>
            <w:r w:rsidR="00FD0DFA" w:rsidRPr="004F0F8E">
              <w:rPr>
                <w:rFonts w:ascii="Times New Roman" w:hAnsi="Times New Roman" w:cs="Times New Roman"/>
                <w:noProof/>
                <w:webHidden/>
                <w:sz w:val="28"/>
                <w:szCs w:val="28"/>
              </w:rPr>
              <w:fldChar w:fldCharType="end"/>
            </w:r>
          </w:hyperlink>
        </w:p>
        <w:p w14:paraId="46AB2BF6" w14:textId="4913F12D" w:rsidR="00FD0DFA" w:rsidRPr="004F0F8E" w:rsidRDefault="000D6A0B">
          <w:pPr>
            <w:pStyle w:val="TOC2"/>
            <w:rPr>
              <w:rFonts w:ascii="Times New Roman" w:eastAsiaTheme="minorEastAsia" w:hAnsi="Times New Roman" w:cs="Times New Roman"/>
              <w:noProof/>
              <w:sz w:val="28"/>
              <w:szCs w:val="28"/>
              <w:lang w:val="vi-VN" w:eastAsia="ja-JP"/>
            </w:rPr>
          </w:pPr>
          <w:hyperlink w:anchor="_Toc122027993" w:history="1">
            <w:r w:rsidR="00FD0DFA" w:rsidRPr="004F0F8E">
              <w:rPr>
                <w:rStyle w:val="Hyperlink"/>
                <w:rFonts w:ascii="Times New Roman" w:hAnsi="Times New Roman" w:cs="Times New Roman"/>
                <w:noProof/>
                <w:sz w:val="28"/>
                <w:szCs w:val="28"/>
              </w:rPr>
              <w:t>3</w:t>
            </w:r>
            <w:r w:rsidR="00FD0DFA" w:rsidRPr="004F0F8E">
              <w:rPr>
                <w:rStyle w:val="Hyperlink"/>
                <w:rFonts w:ascii="Times New Roman" w:hAnsi="Times New Roman" w:cs="Times New Roman"/>
                <w:noProof/>
                <w:sz w:val="28"/>
                <w:szCs w:val="28"/>
                <w:lang w:val="vi-VN"/>
              </w:rPr>
              <w:t xml:space="preserve">. </w:t>
            </w:r>
            <w:r w:rsidR="00FD0DFA" w:rsidRPr="004F0F8E">
              <w:rPr>
                <w:rStyle w:val="Hyperlink"/>
                <w:rFonts w:ascii="Times New Roman" w:hAnsi="Times New Roman" w:cs="Times New Roman"/>
                <w:noProof/>
                <w:sz w:val="28"/>
                <w:szCs w:val="28"/>
              </w:rPr>
              <w:t>CÔNG NGHỆ SỬ DỤNG ĐỂ GIẢI QUYẾT BÀI TOÁN</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_Toc122027993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12</w:t>
            </w:r>
            <w:r w:rsidR="00FD0DFA" w:rsidRPr="004F0F8E">
              <w:rPr>
                <w:rFonts w:ascii="Times New Roman" w:hAnsi="Times New Roman" w:cs="Times New Roman"/>
                <w:noProof/>
                <w:webHidden/>
                <w:sz w:val="28"/>
                <w:szCs w:val="28"/>
              </w:rPr>
              <w:fldChar w:fldCharType="end"/>
            </w:r>
          </w:hyperlink>
        </w:p>
        <w:p w14:paraId="2FC25588" w14:textId="34586C1E" w:rsidR="00FD0DFA" w:rsidRPr="004F0F8E" w:rsidRDefault="000D6A0B" w:rsidP="004F0F8E">
          <w:pPr>
            <w:pStyle w:val="TOC3"/>
            <w:rPr>
              <w:rFonts w:eastAsiaTheme="minorEastAsia"/>
              <w:noProof/>
              <w:lang w:val="vi-VN" w:eastAsia="ja-JP"/>
            </w:rPr>
          </w:pPr>
          <w:hyperlink w:anchor="_Toc122027994" w:history="1">
            <w:r w:rsidR="00FD0DFA" w:rsidRPr="004F0F8E">
              <w:rPr>
                <w:rStyle w:val="Hyperlink"/>
                <w:rFonts w:ascii="Times New Roman" w:hAnsi="Times New Roman" w:cs="Times New Roman"/>
                <w:noProof/>
                <w:sz w:val="28"/>
                <w:szCs w:val="28"/>
              </w:rPr>
              <w:t>3.1 Thuận toán Random Forest</w:t>
            </w:r>
            <w:r w:rsidR="00FD0DFA" w:rsidRPr="004F0F8E">
              <w:rPr>
                <w:noProof/>
                <w:webHidden/>
              </w:rPr>
              <w:tab/>
            </w:r>
            <w:r w:rsidR="00FD0DFA" w:rsidRPr="004F0F8E">
              <w:rPr>
                <w:noProof/>
                <w:webHidden/>
              </w:rPr>
              <w:fldChar w:fldCharType="begin"/>
            </w:r>
            <w:r w:rsidR="00FD0DFA" w:rsidRPr="004F0F8E">
              <w:rPr>
                <w:noProof/>
                <w:webHidden/>
              </w:rPr>
              <w:instrText xml:space="preserve"> PAGEREF _Toc122027994 \h </w:instrText>
            </w:r>
            <w:r w:rsidR="00FD0DFA" w:rsidRPr="004F0F8E">
              <w:rPr>
                <w:noProof/>
                <w:webHidden/>
              </w:rPr>
            </w:r>
            <w:r w:rsidR="00FD0DFA" w:rsidRPr="004F0F8E">
              <w:rPr>
                <w:noProof/>
                <w:webHidden/>
              </w:rPr>
              <w:fldChar w:fldCharType="separate"/>
            </w:r>
            <w:r w:rsidR="00FD0DFA" w:rsidRPr="004F0F8E">
              <w:rPr>
                <w:noProof/>
                <w:webHidden/>
              </w:rPr>
              <w:t>12</w:t>
            </w:r>
            <w:r w:rsidR="00FD0DFA" w:rsidRPr="004F0F8E">
              <w:rPr>
                <w:noProof/>
                <w:webHidden/>
              </w:rPr>
              <w:fldChar w:fldCharType="end"/>
            </w:r>
          </w:hyperlink>
        </w:p>
        <w:p w14:paraId="4D582217" w14:textId="538C8008" w:rsidR="00FD0DFA" w:rsidRPr="004F0F8E" w:rsidRDefault="000D6A0B" w:rsidP="004F0F8E">
          <w:pPr>
            <w:pStyle w:val="TOC3"/>
            <w:rPr>
              <w:rFonts w:eastAsiaTheme="minorEastAsia"/>
              <w:noProof/>
              <w:lang w:val="vi-VN" w:eastAsia="ja-JP"/>
            </w:rPr>
          </w:pPr>
          <w:hyperlink w:anchor="_Toc122027995" w:history="1">
            <w:r w:rsidR="00FD0DFA" w:rsidRPr="004F0F8E">
              <w:rPr>
                <w:rStyle w:val="Hyperlink"/>
                <w:rFonts w:ascii="Times New Roman" w:hAnsi="Times New Roman" w:cs="Times New Roman"/>
                <w:noProof/>
                <w:sz w:val="28"/>
                <w:szCs w:val="28"/>
              </w:rPr>
              <w:t>3.2 Cloud Computing và End to End project</w:t>
            </w:r>
            <w:r w:rsidR="00FD0DFA" w:rsidRPr="004F0F8E">
              <w:rPr>
                <w:noProof/>
                <w:webHidden/>
              </w:rPr>
              <w:tab/>
            </w:r>
            <w:r w:rsidR="00FD0DFA" w:rsidRPr="004F0F8E">
              <w:rPr>
                <w:noProof/>
                <w:webHidden/>
              </w:rPr>
              <w:fldChar w:fldCharType="begin"/>
            </w:r>
            <w:r w:rsidR="00FD0DFA" w:rsidRPr="004F0F8E">
              <w:rPr>
                <w:noProof/>
                <w:webHidden/>
              </w:rPr>
              <w:instrText xml:space="preserve"> PAGEREF _Toc122027995 \h </w:instrText>
            </w:r>
            <w:r w:rsidR="00FD0DFA" w:rsidRPr="004F0F8E">
              <w:rPr>
                <w:noProof/>
                <w:webHidden/>
              </w:rPr>
            </w:r>
            <w:r w:rsidR="00FD0DFA" w:rsidRPr="004F0F8E">
              <w:rPr>
                <w:noProof/>
                <w:webHidden/>
              </w:rPr>
              <w:fldChar w:fldCharType="separate"/>
            </w:r>
            <w:r w:rsidR="00FD0DFA" w:rsidRPr="004F0F8E">
              <w:rPr>
                <w:noProof/>
                <w:webHidden/>
              </w:rPr>
              <w:t>13</w:t>
            </w:r>
            <w:r w:rsidR="00FD0DFA" w:rsidRPr="004F0F8E">
              <w:rPr>
                <w:noProof/>
                <w:webHidden/>
              </w:rPr>
              <w:fldChar w:fldCharType="end"/>
            </w:r>
          </w:hyperlink>
        </w:p>
        <w:p w14:paraId="4920A479" w14:textId="4F9EB967" w:rsidR="00FD0DFA" w:rsidRPr="004F0F8E" w:rsidRDefault="000D6A0B" w:rsidP="004F0F8E">
          <w:pPr>
            <w:pStyle w:val="TOC3"/>
            <w:rPr>
              <w:rFonts w:eastAsiaTheme="minorEastAsia"/>
              <w:noProof/>
              <w:lang w:val="vi-VN" w:eastAsia="ja-JP"/>
            </w:rPr>
          </w:pPr>
          <w:hyperlink w:anchor="_Toc122027996" w:history="1">
            <w:r w:rsidR="00FD0DFA" w:rsidRPr="004F0F8E">
              <w:rPr>
                <w:rStyle w:val="Hyperlink"/>
                <w:rFonts w:ascii="Times New Roman" w:hAnsi="Times New Roman" w:cs="Times New Roman"/>
                <w:noProof/>
                <w:sz w:val="28"/>
                <w:szCs w:val="28"/>
              </w:rPr>
              <w:t>3.3 Azure Synapse</w:t>
            </w:r>
            <w:r w:rsidR="00FD0DFA" w:rsidRPr="004F0F8E">
              <w:rPr>
                <w:noProof/>
                <w:webHidden/>
              </w:rPr>
              <w:tab/>
            </w:r>
            <w:r w:rsidR="00FD0DFA" w:rsidRPr="004F0F8E">
              <w:rPr>
                <w:noProof/>
                <w:webHidden/>
              </w:rPr>
              <w:fldChar w:fldCharType="begin"/>
            </w:r>
            <w:r w:rsidR="00FD0DFA" w:rsidRPr="004F0F8E">
              <w:rPr>
                <w:noProof/>
                <w:webHidden/>
              </w:rPr>
              <w:instrText xml:space="preserve"> PAGEREF _Toc122027996 \h </w:instrText>
            </w:r>
            <w:r w:rsidR="00FD0DFA" w:rsidRPr="004F0F8E">
              <w:rPr>
                <w:noProof/>
                <w:webHidden/>
              </w:rPr>
            </w:r>
            <w:r w:rsidR="00FD0DFA" w:rsidRPr="004F0F8E">
              <w:rPr>
                <w:noProof/>
                <w:webHidden/>
              </w:rPr>
              <w:fldChar w:fldCharType="separate"/>
            </w:r>
            <w:r w:rsidR="00FD0DFA" w:rsidRPr="004F0F8E">
              <w:rPr>
                <w:noProof/>
                <w:webHidden/>
              </w:rPr>
              <w:t>13</w:t>
            </w:r>
            <w:r w:rsidR="00FD0DFA" w:rsidRPr="004F0F8E">
              <w:rPr>
                <w:noProof/>
                <w:webHidden/>
              </w:rPr>
              <w:fldChar w:fldCharType="end"/>
            </w:r>
          </w:hyperlink>
        </w:p>
        <w:p w14:paraId="045280D0" w14:textId="55DD9174" w:rsidR="00FD0DFA" w:rsidRPr="004F0F8E" w:rsidRDefault="000D6A0B" w:rsidP="004F0F8E">
          <w:pPr>
            <w:pStyle w:val="TOC3"/>
            <w:rPr>
              <w:rFonts w:eastAsiaTheme="minorEastAsia"/>
              <w:noProof/>
              <w:lang w:val="vi-VN" w:eastAsia="ja-JP"/>
            </w:rPr>
          </w:pPr>
          <w:hyperlink w:anchor="_Toc122027997" w:history="1">
            <w:r w:rsidR="00FD0DFA" w:rsidRPr="004F0F8E">
              <w:rPr>
                <w:rStyle w:val="Hyperlink"/>
                <w:rFonts w:ascii="Times New Roman" w:hAnsi="Times New Roman" w:cs="Times New Roman"/>
                <w:noProof/>
                <w:sz w:val="28"/>
                <w:szCs w:val="28"/>
              </w:rPr>
              <w:t>3.4 Power BI</w:t>
            </w:r>
            <w:r w:rsidR="00FD0DFA" w:rsidRPr="004F0F8E">
              <w:rPr>
                <w:noProof/>
                <w:webHidden/>
              </w:rPr>
              <w:tab/>
            </w:r>
            <w:r w:rsidR="00FD0DFA" w:rsidRPr="004F0F8E">
              <w:rPr>
                <w:noProof/>
                <w:webHidden/>
              </w:rPr>
              <w:fldChar w:fldCharType="begin"/>
            </w:r>
            <w:r w:rsidR="00FD0DFA" w:rsidRPr="004F0F8E">
              <w:rPr>
                <w:noProof/>
                <w:webHidden/>
              </w:rPr>
              <w:instrText xml:space="preserve"> PAGEREF _Toc122027997 \h </w:instrText>
            </w:r>
            <w:r w:rsidR="00FD0DFA" w:rsidRPr="004F0F8E">
              <w:rPr>
                <w:noProof/>
                <w:webHidden/>
              </w:rPr>
            </w:r>
            <w:r w:rsidR="00FD0DFA" w:rsidRPr="004F0F8E">
              <w:rPr>
                <w:noProof/>
                <w:webHidden/>
              </w:rPr>
              <w:fldChar w:fldCharType="separate"/>
            </w:r>
            <w:r w:rsidR="00FD0DFA" w:rsidRPr="004F0F8E">
              <w:rPr>
                <w:noProof/>
                <w:webHidden/>
              </w:rPr>
              <w:t>13</w:t>
            </w:r>
            <w:r w:rsidR="00FD0DFA" w:rsidRPr="004F0F8E">
              <w:rPr>
                <w:noProof/>
                <w:webHidden/>
              </w:rPr>
              <w:fldChar w:fldCharType="end"/>
            </w:r>
          </w:hyperlink>
        </w:p>
        <w:p w14:paraId="6C2470A5" w14:textId="751707BC" w:rsidR="00FD0DFA" w:rsidRPr="004F0F8E" w:rsidRDefault="000D6A0B">
          <w:pPr>
            <w:pStyle w:val="TOC1"/>
            <w:rPr>
              <w:rFonts w:ascii="Times New Roman" w:eastAsiaTheme="minorEastAsia" w:hAnsi="Times New Roman" w:cs="Times New Roman"/>
              <w:noProof/>
              <w:sz w:val="28"/>
              <w:szCs w:val="28"/>
              <w:lang w:val="vi-VN" w:eastAsia="ja-JP"/>
            </w:rPr>
          </w:pPr>
          <w:hyperlink w:anchor="_Toc122027998" w:history="1">
            <w:r w:rsidR="00FD0DFA" w:rsidRPr="004F0F8E">
              <w:rPr>
                <w:rStyle w:val="Hyperlink"/>
                <w:rFonts w:ascii="Times New Roman" w:hAnsi="Times New Roman" w:cs="Times New Roman"/>
                <w:b/>
                <w:noProof/>
                <w:sz w:val="28"/>
                <w:szCs w:val="28"/>
              </w:rPr>
              <w:t>CHƯƠNG 3. GIẢI QUYẾT BÀI TOÁN</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_Toc122027998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15</w:t>
            </w:r>
            <w:r w:rsidR="00FD0DFA" w:rsidRPr="004F0F8E">
              <w:rPr>
                <w:rFonts w:ascii="Times New Roman" w:hAnsi="Times New Roman" w:cs="Times New Roman"/>
                <w:noProof/>
                <w:webHidden/>
                <w:sz w:val="28"/>
                <w:szCs w:val="28"/>
              </w:rPr>
              <w:fldChar w:fldCharType="end"/>
            </w:r>
          </w:hyperlink>
        </w:p>
        <w:p w14:paraId="4D0255EA" w14:textId="46F76CF7" w:rsidR="00FD0DFA" w:rsidRPr="004F0F8E" w:rsidRDefault="000D6A0B">
          <w:pPr>
            <w:pStyle w:val="TOC2"/>
            <w:rPr>
              <w:rFonts w:ascii="Times New Roman" w:eastAsiaTheme="minorEastAsia" w:hAnsi="Times New Roman" w:cs="Times New Roman"/>
              <w:noProof/>
              <w:sz w:val="28"/>
              <w:szCs w:val="28"/>
              <w:lang w:val="vi-VN" w:eastAsia="ja-JP"/>
            </w:rPr>
          </w:pPr>
          <w:hyperlink w:anchor="_Toc122027999" w:history="1">
            <w:r w:rsidR="00FD0DFA" w:rsidRPr="004F0F8E">
              <w:rPr>
                <w:rStyle w:val="Hyperlink"/>
                <w:rFonts w:ascii="Times New Roman" w:hAnsi="Times New Roman" w:cs="Times New Roman"/>
                <w:noProof/>
                <w:sz w:val="28"/>
                <w:szCs w:val="28"/>
                <w:lang w:val="vi-VN"/>
              </w:rPr>
              <w:t>1.</w:t>
            </w:r>
            <w:r w:rsidR="00FD0DFA" w:rsidRPr="004F0F8E">
              <w:rPr>
                <w:rFonts w:ascii="Times New Roman" w:eastAsiaTheme="minorEastAsia" w:hAnsi="Times New Roman" w:cs="Times New Roman"/>
                <w:noProof/>
                <w:sz w:val="28"/>
                <w:szCs w:val="28"/>
                <w:lang w:val="vi-VN" w:eastAsia="ja-JP"/>
              </w:rPr>
              <w:tab/>
            </w:r>
            <w:r w:rsidR="00FD0DFA" w:rsidRPr="004F0F8E">
              <w:rPr>
                <w:rStyle w:val="Hyperlink"/>
                <w:rFonts w:ascii="Times New Roman" w:hAnsi="Times New Roman" w:cs="Times New Roman"/>
                <w:noProof/>
                <w:sz w:val="28"/>
                <w:szCs w:val="28"/>
                <w:lang w:val="vi-VN"/>
              </w:rPr>
              <w:t>MÔ TẢ VỀ DỮ LIỆU SỬ DỤNG</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_Toc122027999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15</w:t>
            </w:r>
            <w:r w:rsidR="00FD0DFA" w:rsidRPr="004F0F8E">
              <w:rPr>
                <w:rFonts w:ascii="Times New Roman" w:hAnsi="Times New Roman" w:cs="Times New Roman"/>
                <w:noProof/>
                <w:webHidden/>
                <w:sz w:val="28"/>
                <w:szCs w:val="28"/>
              </w:rPr>
              <w:fldChar w:fldCharType="end"/>
            </w:r>
          </w:hyperlink>
        </w:p>
        <w:p w14:paraId="6DA6C21B" w14:textId="37DCE5CC" w:rsidR="00FD0DFA" w:rsidRPr="004F0F8E" w:rsidRDefault="000D6A0B">
          <w:pPr>
            <w:pStyle w:val="TOC2"/>
            <w:rPr>
              <w:rFonts w:ascii="Times New Roman" w:eastAsiaTheme="minorEastAsia" w:hAnsi="Times New Roman" w:cs="Times New Roman"/>
              <w:noProof/>
              <w:sz w:val="28"/>
              <w:szCs w:val="28"/>
              <w:lang w:val="vi-VN" w:eastAsia="ja-JP"/>
            </w:rPr>
          </w:pPr>
          <w:hyperlink w:anchor="_Toc122028000" w:history="1">
            <w:r w:rsidR="00FD0DFA" w:rsidRPr="004F0F8E">
              <w:rPr>
                <w:rStyle w:val="Hyperlink"/>
                <w:rFonts w:ascii="Times New Roman" w:hAnsi="Times New Roman" w:cs="Times New Roman"/>
                <w:noProof/>
                <w:sz w:val="28"/>
                <w:szCs w:val="28"/>
              </w:rPr>
              <w:t>2.</w:t>
            </w:r>
            <w:r w:rsidR="00FD0DFA" w:rsidRPr="004F0F8E">
              <w:rPr>
                <w:rFonts w:ascii="Times New Roman" w:eastAsiaTheme="minorEastAsia" w:hAnsi="Times New Roman" w:cs="Times New Roman"/>
                <w:noProof/>
                <w:sz w:val="28"/>
                <w:szCs w:val="28"/>
                <w:lang w:val="vi-VN" w:eastAsia="ja-JP"/>
              </w:rPr>
              <w:tab/>
            </w:r>
            <w:r w:rsidR="00FD0DFA" w:rsidRPr="004F0F8E">
              <w:rPr>
                <w:rStyle w:val="Hyperlink"/>
                <w:rFonts w:ascii="Times New Roman" w:hAnsi="Times New Roman" w:cs="Times New Roman"/>
                <w:noProof/>
                <w:sz w:val="28"/>
                <w:szCs w:val="28"/>
              </w:rPr>
              <w:t>TIỀN XỬ LÝ DỮ LIỆU</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_Toc122028000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16</w:t>
            </w:r>
            <w:r w:rsidR="00FD0DFA" w:rsidRPr="004F0F8E">
              <w:rPr>
                <w:rFonts w:ascii="Times New Roman" w:hAnsi="Times New Roman" w:cs="Times New Roman"/>
                <w:noProof/>
                <w:webHidden/>
                <w:sz w:val="28"/>
                <w:szCs w:val="28"/>
              </w:rPr>
              <w:fldChar w:fldCharType="end"/>
            </w:r>
          </w:hyperlink>
        </w:p>
        <w:p w14:paraId="31716651" w14:textId="50A9EA06" w:rsidR="00FD0DFA" w:rsidRPr="004F0F8E" w:rsidRDefault="000D6A0B">
          <w:pPr>
            <w:pStyle w:val="TOC2"/>
            <w:rPr>
              <w:rFonts w:ascii="Times New Roman" w:eastAsiaTheme="minorEastAsia" w:hAnsi="Times New Roman" w:cs="Times New Roman"/>
              <w:noProof/>
              <w:sz w:val="28"/>
              <w:szCs w:val="28"/>
              <w:lang w:val="vi-VN" w:eastAsia="ja-JP"/>
            </w:rPr>
          </w:pPr>
          <w:hyperlink w:anchor="_Toc122028001" w:history="1">
            <w:r w:rsidR="00FD0DFA" w:rsidRPr="004F0F8E">
              <w:rPr>
                <w:rStyle w:val="Hyperlink"/>
                <w:rFonts w:ascii="Times New Roman" w:hAnsi="Times New Roman" w:cs="Times New Roman"/>
                <w:noProof/>
                <w:sz w:val="28"/>
                <w:szCs w:val="28"/>
                <w:lang w:val="vi-VN"/>
              </w:rPr>
              <w:t xml:space="preserve">3. </w:t>
            </w:r>
            <w:r w:rsidR="00FD0DFA" w:rsidRPr="004F0F8E">
              <w:rPr>
                <w:rStyle w:val="Hyperlink"/>
                <w:rFonts w:ascii="Times New Roman" w:hAnsi="Times New Roman" w:cs="Times New Roman"/>
                <w:noProof/>
                <w:sz w:val="28"/>
                <w:szCs w:val="28"/>
              </w:rPr>
              <w:t>THỰC HIỆN TRÊN AZURE SYNAPSE</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_Toc122028001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18</w:t>
            </w:r>
            <w:r w:rsidR="00FD0DFA" w:rsidRPr="004F0F8E">
              <w:rPr>
                <w:rFonts w:ascii="Times New Roman" w:hAnsi="Times New Roman" w:cs="Times New Roman"/>
                <w:noProof/>
                <w:webHidden/>
                <w:sz w:val="28"/>
                <w:szCs w:val="28"/>
              </w:rPr>
              <w:fldChar w:fldCharType="end"/>
            </w:r>
          </w:hyperlink>
        </w:p>
        <w:p w14:paraId="666F0977" w14:textId="060EE78F" w:rsidR="00FD0DFA" w:rsidRPr="004F0F8E" w:rsidRDefault="000D6A0B">
          <w:pPr>
            <w:pStyle w:val="TOC2"/>
            <w:rPr>
              <w:rFonts w:ascii="Times New Roman" w:eastAsiaTheme="minorEastAsia" w:hAnsi="Times New Roman" w:cs="Times New Roman"/>
              <w:noProof/>
              <w:sz w:val="28"/>
              <w:szCs w:val="28"/>
              <w:lang w:val="vi-VN" w:eastAsia="ja-JP"/>
            </w:rPr>
          </w:pPr>
          <w:hyperlink w:anchor="_Toc122028002" w:history="1">
            <w:r w:rsidR="00FD0DFA" w:rsidRPr="004F0F8E">
              <w:rPr>
                <w:rStyle w:val="Hyperlink"/>
                <w:rFonts w:ascii="Times New Roman" w:hAnsi="Times New Roman" w:cs="Times New Roman"/>
                <w:noProof/>
                <w:sz w:val="28"/>
                <w:szCs w:val="28"/>
              </w:rPr>
              <w:t>3.</w:t>
            </w:r>
            <w:r w:rsidR="00FD0DFA" w:rsidRPr="004F0F8E">
              <w:rPr>
                <w:rFonts w:ascii="Times New Roman" w:eastAsiaTheme="minorEastAsia" w:hAnsi="Times New Roman" w:cs="Times New Roman"/>
                <w:noProof/>
                <w:sz w:val="28"/>
                <w:szCs w:val="28"/>
                <w:lang w:val="vi-VN" w:eastAsia="ja-JP"/>
              </w:rPr>
              <w:tab/>
            </w:r>
            <w:r w:rsidR="00FD0DFA" w:rsidRPr="004F0F8E">
              <w:rPr>
                <w:rStyle w:val="Hyperlink"/>
                <w:rFonts w:ascii="Times New Roman" w:hAnsi="Times New Roman" w:cs="Times New Roman"/>
                <w:noProof/>
                <w:sz w:val="28"/>
                <w:szCs w:val="28"/>
              </w:rPr>
              <w:t>THỰC HIỆN TRÊN POWER BI</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_Toc122028002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53</w:t>
            </w:r>
            <w:r w:rsidR="00FD0DFA" w:rsidRPr="004F0F8E">
              <w:rPr>
                <w:rFonts w:ascii="Times New Roman" w:hAnsi="Times New Roman" w:cs="Times New Roman"/>
                <w:noProof/>
                <w:webHidden/>
                <w:sz w:val="28"/>
                <w:szCs w:val="28"/>
              </w:rPr>
              <w:fldChar w:fldCharType="end"/>
            </w:r>
          </w:hyperlink>
        </w:p>
        <w:p w14:paraId="4CCB047A" w14:textId="77F58527" w:rsidR="00FD0DFA" w:rsidRPr="004F0F8E" w:rsidRDefault="000D6A0B">
          <w:pPr>
            <w:pStyle w:val="TOC1"/>
            <w:rPr>
              <w:rFonts w:ascii="Times New Roman" w:eastAsiaTheme="minorEastAsia" w:hAnsi="Times New Roman" w:cs="Times New Roman"/>
              <w:noProof/>
              <w:lang w:val="vi-VN" w:eastAsia="ja-JP"/>
            </w:rPr>
          </w:pPr>
          <w:hyperlink w:anchor="_Toc122028003" w:history="1">
            <w:r w:rsidR="00FD0DFA" w:rsidRPr="004F0F8E">
              <w:rPr>
                <w:rStyle w:val="Hyperlink"/>
                <w:rFonts w:ascii="Times New Roman" w:hAnsi="Times New Roman" w:cs="Times New Roman"/>
                <w:b/>
                <w:noProof/>
                <w:sz w:val="28"/>
                <w:szCs w:val="28"/>
                <w:lang w:val="vi-VN"/>
              </w:rPr>
              <w:t xml:space="preserve">CHƯƠNG 4. </w:t>
            </w:r>
            <w:r w:rsidR="00FD0DFA" w:rsidRPr="004F0F8E">
              <w:rPr>
                <w:rStyle w:val="Hyperlink"/>
                <w:rFonts w:ascii="Times New Roman" w:hAnsi="Times New Roman" w:cs="Times New Roman"/>
                <w:b/>
                <w:noProof/>
                <w:sz w:val="28"/>
                <w:szCs w:val="28"/>
              </w:rPr>
              <w:t>TÀI LIỆU THAM KHẢO</w:t>
            </w:r>
            <w:r w:rsidR="00FD0DFA" w:rsidRPr="004F0F8E">
              <w:rPr>
                <w:rFonts w:ascii="Times New Roman" w:hAnsi="Times New Roman" w:cs="Times New Roman"/>
                <w:noProof/>
                <w:webHidden/>
                <w:sz w:val="28"/>
                <w:szCs w:val="28"/>
              </w:rPr>
              <w:tab/>
            </w:r>
            <w:r w:rsidR="00FD0DFA" w:rsidRPr="004F0F8E">
              <w:rPr>
                <w:rFonts w:ascii="Times New Roman" w:hAnsi="Times New Roman" w:cs="Times New Roman"/>
                <w:noProof/>
                <w:webHidden/>
                <w:sz w:val="28"/>
                <w:szCs w:val="28"/>
              </w:rPr>
              <w:fldChar w:fldCharType="begin"/>
            </w:r>
            <w:r w:rsidR="00FD0DFA" w:rsidRPr="004F0F8E">
              <w:rPr>
                <w:rFonts w:ascii="Times New Roman" w:hAnsi="Times New Roman" w:cs="Times New Roman"/>
                <w:noProof/>
                <w:webHidden/>
                <w:sz w:val="28"/>
                <w:szCs w:val="28"/>
              </w:rPr>
              <w:instrText xml:space="preserve"> PAGEREF _Toc122028003 \h </w:instrText>
            </w:r>
            <w:r w:rsidR="00FD0DFA" w:rsidRPr="004F0F8E">
              <w:rPr>
                <w:rFonts w:ascii="Times New Roman" w:hAnsi="Times New Roman" w:cs="Times New Roman"/>
                <w:noProof/>
                <w:webHidden/>
                <w:sz w:val="28"/>
                <w:szCs w:val="28"/>
              </w:rPr>
            </w:r>
            <w:r w:rsidR="00FD0DFA" w:rsidRPr="004F0F8E">
              <w:rPr>
                <w:rFonts w:ascii="Times New Roman" w:hAnsi="Times New Roman" w:cs="Times New Roman"/>
                <w:noProof/>
                <w:webHidden/>
                <w:sz w:val="28"/>
                <w:szCs w:val="28"/>
              </w:rPr>
              <w:fldChar w:fldCharType="separate"/>
            </w:r>
            <w:r w:rsidR="00FD0DFA" w:rsidRPr="004F0F8E">
              <w:rPr>
                <w:rFonts w:ascii="Times New Roman" w:hAnsi="Times New Roman" w:cs="Times New Roman"/>
                <w:noProof/>
                <w:webHidden/>
                <w:sz w:val="28"/>
                <w:szCs w:val="28"/>
              </w:rPr>
              <w:t>54</w:t>
            </w:r>
            <w:r w:rsidR="00FD0DFA" w:rsidRPr="004F0F8E">
              <w:rPr>
                <w:rFonts w:ascii="Times New Roman" w:hAnsi="Times New Roman" w:cs="Times New Roman"/>
                <w:noProof/>
                <w:webHidden/>
                <w:sz w:val="28"/>
                <w:szCs w:val="28"/>
              </w:rPr>
              <w:fldChar w:fldCharType="end"/>
            </w:r>
          </w:hyperlink>
        </w:p>
        <w:p w14:paraId="153BA1AE" w14:textId="2377ABE4" w:rsidR="009E41AE" w:rsidRPr="00CA7FF9" w:rsidRDefault="00B64789" w:rsidP="00CA7FF9">
          <w:pPr>
            <w:rPr>
              <w:rFonts w:ascii="Times New Roman" w:hAnsi="Times New Roman" w:cs="Times New Roman"/>
              <w:b/>
              <w:sz w:val="26"/>
              <w:szCs w:val="26"/>
              <w:lang w:val="vi-VN"/>
            </w:rPr>
            <w:sectPr w:rsidR="009E41AE" w:rsidRPr="00CA7FF9" w:rsidSect="0070509A">
              <w:headerReference w:type="default" r:id="rId17"/>
              <w:pgSz w:w="12240" w:h="15840"/>
              <w:pgMar w:top="1701" w:right="900" w:bottom="1985" w:left="851" w:header="862" w:footer="142" w:gutter="0"/>
              <w:pgNumType w:start="1"/>
              <w:cols w:space="720"/>
              <w:docGrid w:linePitch="360"/>
            </w:sectPr>
          </w:pPr>
          <w:r w:rsidRPr="00E15BBB">
            <w:rPr>
              <w:rFonts w:ascii="Times New Roman" w:hAnsi="Times New Roman" w:cs="Times New Roman"/>
              <w:b/>
              <w:bCs/>
              <w:sz w:val="26"/>
              <w:szCs w:val="26"/>
              <w:lang w:val="vi-VN"/>
            </w:rPr>
            <w:fldChar w:fldCharType="end"/>
          </w:r>
        </w:p>
      </w:sdtContent>
    </w:sdt>
    <w:p w14:paraId="13568E40" w14:textId="0AB8E3F8" w:rsidR="00687611" w:rsidRDefault="00687611" w:rsidP="1ECF3CA5">
      <w:pPr>
        <w:pStyle w:val="Heading1"/>
        <w:ind w:left="142"/>
        <w:jc w:val="center"/>
        <w:rPr>
          <w:rFonts w:cs="Times New Roman"/>
          <w:b/>
          <w:bCs/>
          <w:color w:val="4BACC6" w:themeColor="accent5"/>
          <w:lang w:val="vi-VN"/>
        </w:rPr>
      </w:pPr>
      <w:bookmarkStart w:id="0" w:name="_Toc122027980"/>
      <w:r w:rsidRPr="007169AD">
        <w:rPr>
          <w:rFonts w:cs="Times New Roman"/>
          <w:b/>
          <w:bCs/>
          <w:color w:val="4BACC6" w:themeColor="accent5"/>
          <w:lang w:val="vi-VN"/>
        </w:rPr>
        <w:lastRenderedPageBreak/>
        <w:t>LỜI</w:t>
      </w:r>
      <w:r>
        <w:rPr>
          <w:rFonts w:cs="Times New Roman"/>
          <w:b/>
          <w:bCs/>
          <w:color w:val="4BACC6" w:themeColor="accent5"/>
          <w:lang w:val="vi-VN"/>
        </w:rPr>
        <w:t xml:space="preserve"> MỞ ĐẦU</w:t>
      </w:r>
      <w:bookmarkEnd w:id="0"/>
    </w:p>
    <w:p w14:paraId="0A494F03" w14:textId="7CEA0DF5" w:rsidR="00760BEB" w:rsidRPr="004F0F8E" w:rsidRDefault="00760BEB" w:rsidP="00760BEB">
      <w:pPr>
        <w:spacing w:line="360" w:lineRule="auto"/>
        <w:jc w:val="both"/>
        <w:rPr>
          <w:rFonts w:ascii="Times New Roman" w:hAnsi="Times New Roman" w:cs="Times New Roman"/>
          <w:color w:val="000000"/>
          <w:sz w:val="28"/>
          <w:szCs w:val="28"/>
          <w:shd w:val="clear" w:color="auto" w:fill="FFFFFF"/>
          <w:lang w:val="vi-VN"/>
        </w:rPr>
      </w:pPr>
      <w:r w:rsidRPr="004F0F8E">
        <w:rPr>
          <w:rFonts w:ascii="Times New Roman" w:hAnsi="Times New Roman" w:cs="Times New Roman"/>
          <w:color w:val="000000"/>
          <w:sz w:val="28"/>
          <w:szCs w:val="28"/>
          <w:shd w:val="clear" w:color="auto" w:fill="FFFFFF"/>
          <w:lang w:val="vi-VN"/>
        </w:rPr>
        <w:tab/>
        <w:t xml:space="preserve">Cùng với xu thế toàn cầu hóa của việc sử dụng dữ liệu dựa trên đám mây, </w:t>
      </w:r>
      <w:r w:rsidR="00966203" w:rsidRPr="004F0F8E">
        <w:rPr>
          <w:rFonts w:ascii="Times New Roman" w:hAnsi="Times New Roman" w:cs="Times New Roman"/>
          <w:color w:val="000000"/>
          <w:sz w:val="28"/>
          <w:szCs w:val="28"/>
          <w:shd w:val="clear" w:color="auto" w:fill="FFFFFF"/>
          <w:lang w:val="vi-VN"/>
        </w:rPr>
        <w:t xml:space="preserve">cung cấp nhiều giải pháp để đồng bộ </w:t>
      </w:r>
      <w:r w:rsidR="00CA1A47" w:rsidRPr="004F0F8E">
        <w:rPr>
          <w:rFonts w:ascii="Times New Roman" w:hAnsi="Times New Roman" w:cs="Times New Roman"/>
          <w:color w:val="000000"/>
          <w:sz w:val="28"/>
          <w:szCs w:val="28"/>
          <w:shd w:val="clear" w:color="auto" w:fill="FFFFFF"/>
          <w:lang w:val="vi-VN"/>
        </w:rPr>
        <w:t xml:space="preserve">hóa và xử lí dữ liệu lớn dựa trên các nền tảng khác nhau của cloud computing như </w:t>
      </w:r>
      <w:r w:rsidR="00F378B2" w:rsidRPr="004F0F8E">
        <w:rPr>
          <w:rFonts w:ascii="Times New Roman" w:hAnsi="Times New Roman" w:cs="Times New Roman"/>
          <w:color w:val="000000"/>
          <w:sz w:val="28"/>
          <w:szCs w:val="28"/>
          <w:shd w:val="clear" w:color="auto" w:fill="FFFFFF"/>
          <w:lang w:val="vi-VN"/>
        </w:rPr>
        <w:t>Microsoft Azure</w:t>
      </w:r>
      <w:r w:rsidR="00C93B79" w:rsidRPr="004F0F8E">
        <w:rPr>
          <w:rFonts w:ascii="Times New Roman" w:hAnsi="Times New Roman" w:cs="Times New Roman"/>
          <w:color w:val="000000"/>
          <w:sz w:val="28"/>
          <w:szCs w:val="28"/>
          <w:shd w:val="clear" w:color="auto" w:fill="FFFFFF"/>
          <w:lang w:val="vi-VN"/>
        </w:rPr>
        <w:t xml:space="preserve">, </w:t>
      </w:r>
      <w:r w:rsidR="001B4A3F" w:rsidRPr="004F0F8E">
        <w:rPr>
          <w:rFonts w:ascii="Times New Roman" w:hAnsi="Times New Roman" w:cs="Times New Roman"/>
          <w:color w:val="000000"/>
          <w:sz w:val="28"/>
          <w:szCs w:val="28"/>
          <w:shd w:val="clear" w:color="auto" w:fill="FFFFFF"/>
          <w:lang w:val="vi-VN"/>
        </w:rPr>
        <w:t>Amazon Web Services hay gọi tắc là AWS</w:t>
      </w:r>
      <w:r w:rsidR="00BD0AE5" w:rsidRPr="004F0F8E">
        <w:rPr>
          <w:rFonts w:ascii="Times New Roman" w:hAnsi="Times New Roman" w:cs="Times New Roman"/>
          <w:color w:val="000000"/>
          <w:sz w:val="28"/>
          <w:szCs w:val="28"/>
          <w:shd w:val="clear" w:color="auto" w:fill="FFFFFF"/>
          <w:lang w:val="vi-VN"/>
        </w:rPr>
        <w:t xml:space="preserve"> với</w:t>
      </w:r>
      <w:r w:rsidR="00585CE7" w:rsidRPr="004F0F8E">
        <w:rPr>
          <w:rFonts w:ascii="Times New Roman" w:hAnsi="Times New Roman" w:cs="Times New Roman"/>
          <w:color w:val="000000"/>
          <w:sz w:val="28"/>
          <w:szCs w:val="28"/>
          <w:shd w:val="clear" w:color="auto" w:fill="FFFFFF"/>
          <w:lang w:val="vi-VN"/>
        </w:rPr>
        <w:t xml:space="preserve"> </w:t>
      </w:r>
      <w:r w:rsidR="00750658" w:rsidRPr="004F0F8E">
        <w:rPr>
          <w:rFonts w:ascii="Times New Roman" w:hAnsi="Times New Roman" w:cs="Times New Roman"/>
          <w:color w:val="000000"/>
          <w:sz w:val="28"/>
          <w:szCs w:val="28"/>
          <w:shd w:val="clear" w:color="auto" w:fill="FFFFFF"/>
          <w:lang w:val="vi-VN"/>
        </w:rPr>
        <w:t xml:space="preserve">trụ sở </w:t>
      </w:r>
      <w:r w:rsidR="00D6551F" w:rsidRPr="004F0F8E">
        <w:rPr>
          <w:rFonts w:ascii="Times New Roman" w:hAnsi="Times New Roman" w:cs="Times New Roman"/>
          <w:color w:val="000000"/>
          <w:sz w:val="28"/>
          <w:szCs w:val="28"/>
          <w:shd w:val="clear" w:color="auto" w:fill="FFFFFF"/>
          <w:lang w:val="vi-VN"/>
        </w:rPr>
        <w:t xml:space="preserve">chính </w:t>
      </w:r>
      <w:r w:rsidR="00750658" w:rsidRPr="004F0F8E">
        <w:rPr>
          <w:rFonts w:ascii="Times New Roman" w:hAnsi="Times New Roman" w:cs="Times New Roman"/>
          <w:color w:val="000000"/>
          <w:sz w:val="28"/>
          <w:szCs w:val="28"/>
          <w:shd w:val="clear" w:color="auto" w:fill="FFFFFF"/>
          <w:lang w:val="vi-VN"/>
        </w:rPr>
        <w:t xml:space="preserve">được đặt tại </w:t>
      </w:r>
      <w:r w:rsidR="00D6551F" w:rsidRPr="004F0F8E">
        <w:rPr>
          <w:rFonts w:ascii="Times New Roman" w:hAnsi="Times New Roman" w:cs="Times New Roman"/>
          <w:color w:val="000000"/>
          <w:sz w:val="28"/>
          <w:szCs w:val="28"/>
          <w:shd w:val="clear" w:color="auto" w:fill="FFFFFF"/>
          <w:lang w:val="vi-VN"/>
        </w:rPr>
        <w:t>Seattle</w:t>
      </w:r>
      <w:r w:rsidR="0065656C" w:rsidRPr="004F0F8E">
        <w:rPr>
          <w:rFonts w:ascii="Times New Roman" w:hAnsi="Times New Roman" w:cs="Times New Roman"/>
          <w:color w:val="000000"/>
          <w:sz w:val="28"/>
          <w:szCs w:val="28"/>
          <w:shd w:val="clear" w:color="auto" w:fill="FFFFFF"/>
          <w:lang w:val="vi-VN"/>
        </w:rPr>
        <w:t>,</w:t>
      </w:r>
      <w:r w:rsidR="00AC32D4" w:rsidRPr="004F0F8E">
        <w:rPr>
          <w:rFonts w:ascii="Times New Roman" w:hAnsi="Times New Roman" w:cs="Times New Roman"/>
          <w:color w:val="000000"/>
          <w:sz w:val="28"/>
          <w:szCs w:val="28"/>
          <w:shd w:val="clear" w:color="auto" w:fill="FFFFFF"/>
          <w:lang w:val="vi-VN"/>
        </w:rPr>
        <w:t xml:space="preserve"> Cung cấp hơn </w:t>
      </w:r>
      <w:r w:rsidR="00493BBE" w:rsidRPr="004F0F8E">
        <w:rPr>
          <w:rFonts w:ascii="Times New Roman" w:hAnsi="Times New Roman" w:cs="Times New Roman"/>
          <w:color w:val="000000"/>
          <w:sz w:val="28"/>
          <w:szCs w:val="28"/>
          <w:shd w:val="clear" w:color="auto" w:fill="FFFFFF"/>
          <w:lang w:val="vi-VN"/>
        </w:rPr>
        <w:t>90</w:t>
      </w:r>
      <w:r w:rsidR="009733BC" w:rsidRPr="004F0F8E">
        <w:rPr>
          <w:rFonts w:ascii="Times New Roman" w:hAnsi="Times New Roman" w:cs="Times New Roman"/>
          <w:color w:val="000000"/>
          <w:sz w:val="28"/>
          <w:szCs w:val="28"/>
          <w:shd w:val="clear" w:color="auto" w:fill="FFFFFF"/>
          <w:lang w:val="vi-VN"/>
        </w:rPr>
        <w:t>+ các loại sản phẩm</w:t>
      </w:r>
      <w:r w:rsidR="00493BBE" w:rsidRPr="004F0F8E">
        <w:rPr>
          <w:rFonts w:ascii="Times New Roman" w:hAnsi="Times New Roman" w:cs="Times New Roman"/>
          <w:color w:val="000000"/>
          <w:sz w:val="28"/>
          <w:szCs w:val="28"/>
          <w:shd w:val="clear" w:color="auto" w:fill="FFFFFF"/>
          <w:lang w:val="vi-VN"/>
        </w:rPr>
        <w:t xml:space="preserve"> và dịch vụ</w:t>
      </w:r>
      <w:r w:rsidR="009733BC" w:rsidRPr="004F0F8E">
        <w:rPr>
          <w:rFonts w:ascii="Times New Roman" w:hAnsi="Times New Roman" w:cs="Times New Roman"/>
          <w:color w:val="000000"/>
          <w:sz w:val="28"/>
          <w:szCs w:val="28"/>
          <w:shd w:val="clear" w:color="auto" w:fill="FFFFFF"/>
          <w:lang w:val="vi-VN"/>
        </w:rPr>
        <w:t xml:space="preserve"> khác nhau </w:t>
      </w:r>
      <w:r w:rsidR="00856746" w:rsidRPr="004F0F8E">
        <w:rPr>
          <w:rFonts w:ascii="Times New Roman" w:hAnsi="Times New Roman" w:cs="Times New Roman"/>
          <w:color w:val="000000"/>
          <w:sz w:val="28"/>
          <w:szCs w:val="28"/>
          <w:shd w:val="clear" w:color="auto" w:fill="FFFFFF"/>
          <w:lang w:val="vi-VN"/>
        </w:rPr>
        <w:t xml:space="preserve">trải dài các lĩnh vực như </w:t>
      </w:r>
      <w:r w:rsidR="00CD7E66" w:rsidRPr="004F0F8E">
        <w:rPr>
          <w:rFonts w:ascii="Times New Roman" w:hAnsi="Times New Roman" w:cs="Times New Roman"/>
          <w:color w:val="000000"/>
          <w:sz w:val="28"/>
          <w:szCs w:val="28"/>
          <w:shd w:val="clear" w:color="auto" w:fill="FFFFFF"/>
          <w:lang w:val="vi-VN"/>
        </w:rPr>
        <w:t xml:space="preserve">máy tính, cơ sở dữ liệu, </w:t>
      </w:r>
      <w:r w:rsidR="009D1040" w:rsidRPr="004F0F8E">
        <w:rPr>
          <w:rFonts w:ascii="Times New Roman" w:hAnsi="Times New Roman" w:cs="Times New Roman"/>
          <w:color w:val="000000"/>
          <w:sz w:val="28"/>
          <w:szCs w:val="28"/>
          <w:shd w:val="clear" w:color="auto" w:fill="FFFFFF"/>
          <w:lang w:val="vi-VN"/>
        </w:rPr>
        <w:t xml:space="preserve">phân tích, triển khai hoặc </w:t>
      </w:r>
      <w:r w:rsidR="00B1192E" w:rsidRPr="004F0F8E">
        <w:rPr>
          <w:rFonts w:ascii="Times New Roman" w:hAnsi="Times New Roman" w:cs="Times New Roman"/>
          <w:color w:val="000000"/>
          <w:sz w:val="28"/>
          <w:szCs w:val="28"/>
          <w:shd w:val="clear" w:color="auto" w:fill="FFFFFF"/>
          <w:lang w:val="vi-VN"/>
        </w:rPr>
        <w:t>các công cụ cho nhà phát triển,…</w:t>
      </w:r>
      <w:r w:rsidR="0012463A" w:rsidRPr="004F0F8E">
        <w:rPr>
          <w:rFonts w:ascii="Times New Roman" w:hAnsi="Times New Roman" w:cs="Times New Roman"/>
          <w:color w:val="000000"/>
          <w:sz w:val="28"/>
          <w:szCs w:val="28"/>
          <w:shd w:val="clear" w:color="auto" w:fill="FFFFFF"/>
          <w:lang w:val="vi-VN"/>
        </w:rPr>
        <w:t xml:space="preserve"> T</w:t>
      </w:r>
      <w:r w:rsidR="00501DA6" w:rsidRPr="004F0F8E">
        <w:rPr>
          <w:rFonts w:ascii="Times New Roman" w:hAnsi="Times New Roman" w:cs="Times New Roman"/>
          <w:color w:val="000000"/>
          <w:sz w:val="28"/>
          <w:szCs w:val="28"/>
          <w:shd w:val="clear" w:color="auto" w:fill="FFFFFF"/>
          <w:lang w:val="vi-VN"/>
        </w:rPr>
        <w:t>ừ đó ngày càng mở rộng khả năng tính toán, gián tiế</w:t>
      </w:r>
      <w:r w:rsidR="0012463A" w:rsidRPr="004F0F8E">
        <w:rPr>
          <w:rFonts w:ascii="Times New Roman" w:hAnsi="Times New Roman" w:cs="Times New Roman"/>
          <w:color w:val="000000"/>
          <w:sz w:val="28"/>
          <w:szCs w:val="28"/>
          <w:shd w:val="clear" w:color="auto" w:fill="FFFFFF"/>
          <w:lang w:val="vi-VN"/>
        </w:rPr>
        <w:t xml:space="preserve">p </w:t>
      </w:r>
      <w:r w:rsidR="006435D3" w:rsidRPr="004F0F8E">
        <w:rPr>
          <w:rFonts w:ascii="Times New Roman" w:hAnsi="Times New Roman" w:cs="Times New Roman"/>
          <w:color w:val="000000"/>
          <w:sz w:val="28"/>
          <w:szCs w:val="28"/>
          <w:shd w:val="clear" w:color="auto" w:fill="FFFFFF"/>
          <w:lang w:val="vi-VN"/>
        </w:rPr>
        <w:t xml:space="preserve">hỗ trợ các nghiên cứu </w:t>
      </w:r>
      <w:r w:rsidR="001E191E" w:rsidRPr="004F0F8E">
        <w:rPr>
          <w:rFonts w:ascii="Times New Roman" w:hAnsi="Times New Roman" w:cs="Times New Roman"/>
          <w:color w:val="000000"/>
          <w:sz w:val="28"/>
          <w:szCs w:val="28"/>
          <w:shd w:val="clear" w:color="auto" w:fill="FFFFFF"/>
          <w:lang w:val="vi-VN"/>
        </w:rPr>
        <w:t>đòi hỏi sức mạnh tính toán lớn</w:t>
      </w:r>
      <w:r w:rsidR="00E246B7" w:rsidRPr="004F0F8E">
        <w:rPr>
          <w:rFonts w:ascii="Times New Roman" w:hAnsi="Times New Roman" w:cs="Times New Roman"/>
          <w:color w:val="000000"/>
          <w:sz w:val="28"/>
          <w:szCs w:val="28"/>
          <w:shd w:val="clear" w:color="auto" w:fill="FFFFFF"/>
          <w:lang w:val="vi-VN"/>
        </w:rPr>
        <w:t>.</w:t>
      </w:r>
    </w:p>
    <w:p w14:paraId="3AEBF7C2" w14:textId="6061BF79" w:rsidR="00760BEB" w:rsidRPr="004F0F8E" w:rsidRDefault="002809D3" w:rsidP="00DA1AF2">
      <w:pPr>
        <w:spacing w:line="360" w:lineRule="auto"/>
        <w:jc w:val="both"/>
        <w:rPr>
          <w:rFonts w:ascii="Times New Roman" w:hAnsi="Times New Roman" w:cs="Times New Roman"/>
          <w:color w:val="000000"/>
          <w:sz w:val="28"/>
          <w:szCs w:val="28"/>
          <w:shd w:val="clear" w:color="auto" w:fill="FFFFFF"/>
          <w:lang w:val="vi-VN"/>
        </w:rPr>
      </w:pPr>
      <w:r w:rsidRPr="004F0F8E">
        <w:rPr>
          <w:rFonts w:ascii="Times New Roman" w:hAnsi="Times New Roman" w:cs="Times New Roman"/>
          <w:color w:val="000000"/>
          <w:sz w:val="28"/>
          <w:szCs w:val="28"/>
          <w:shd w:val="clear" w:color="auto" w:fill="FFFFFF"/>
          <w:lang w:val="vi-VN"/>
        </w:rPr>
        <w:tab/>
        <w:t xml:space="preserve">Vậy nên, việc nghiên cứu và tìm hiểu những dịch của cloud computing là điều cần thiết để có thể đáp ứng các nhu cầu kịp thời của </w:t>
      </w:r>
      <w:r w:rsidR="00AF3F19" w:rsidRPr="004F0F8E">
        <w:rPr>
          <w:rFonts w:ascii="Times New Roman" w:hAnsi="Times New Roman" w:cs="Times New Roman"/>
          <w:color w:val="000000"/>
          <w:sz w:val="28"/>
          <w:szCs w:val="28"/>
          <w:shd w:val="clear" w:color="auto" w:fill="FFFFFF"/>
          <w:lang w:val="vi-VN"/>
        </w:rPr>
        <w:t>danh nghiệp</w:t>
      </w:r>
      <w:r w:rsidR="004D7448" w:rsidRPr="004F0F8E">
        <w:rPr>
          <w:rFonts w:ascii="Times New Roman" w:hAnsi="Times New Roman" w:cs="Times New Roman"/>
          <w:color w:val="000000"/>
          <w:sz w:val="28"/>
          <w:szCs w:val="28"/>
          <w:shd w:val="clear" w:color="auto" w:fill="FFFFFF"/>
          <w:lang w:val="vi-VN"/>
        </w:rPr>
        <w:t>, đưa ra các chiến lược</w:t>
      </w:r>
      <w:r w:rsidR="008A0B58" w:rsidRPr="004F0F8E">
        <w:rPr>
          <w:rFonts w:ascii="Times New Roman" w:hAnsi="Times New Roman" w:cs="Times New Roman"/>
          <w:color w:val="000000"/>
          <w:sz w:val="28"/>
          <w:szCs w:val="28"/>
          <w:shd w:val="clear" w:color="auto" w:fill="FFFFFF"/>
          <w:lang w:val="vi-VN"/>
        </w:rPr>
        <w:t xml:space="preserve"> </w:t>
      </w:r>
      <w:r w:rsidR="00CE12A2" w:rsidRPr="004F0F8E">
        <w:rPr>
          <w:rFonts w:ascii="Times New Roman" w:hAnsi="Times New Roman" w:cs="Times New Roman"/>
          <w:color w:val="000000"/>
          <w:sz w:val="28"/>
          <w:szCs w:val="28"/>
          <w:shd w:val="clear" w:color="auto" w:fill="FFFFFF"/>
          <w:lang w:val="vi-VN"/>
        </w:rPr>
        <w:t>phát triển đúng đắn dựa vào dữ liệu thu thập và phân tích được</w:t>
      </w:r>
      <w:r w:rsidR="009C7ED9" w:rsidRPr="004F0F8E">
        <w:rPr>
          <w:rFonts w:ascii="Times New Roman" w:hAnsi="Times New Roman" w:cs="Times New Roman"/>
          <w:color w:val="000000"/>
          <w:sz w:val="28"/>
          <w:szCs w:val="28"/>
          <w:shd w:val="clear" w:color="auto" w:fill="FFFFFF"/>
          <w:lang w:val="vi-VN"/>
        </w:rPr>
        <w:t xml:space="preserve">, và dựa vào những hiểu biết đó, nhóm chúng em lựa chọn đề tài Azure Synapse End to End Analytics để </w:t>
      </w:r>
      <w:r w:rsidR="00471373" w:rsidRPr="004F0F8E">
        <w:rPr>
          <w:rFonts w:ascii="Times New Roman" w:hAnsi="Times New Roman" w:cs="Times New Roman"/>
          <w:color w:val="000000"/>
          <w:sz w:val="28"/>
          <w:szCs w:val="28"/>
          <w:shd w:val="clear" w:color="auto" w:fill="FFFFFF"/>
          <w:lang w:val="vi-VN"/>
        </w:rPr>
        <w:t xml:space="preserve">bước đầu tìm hiểu </w:t>
      </w:r>
      <w:r w:rsidR="00DA1AF2" w:rsidRPr="004F0F8E">
        <w:rPr>
          <w:rFonts w:ascii="Times New Roman" w:hAnsi="Times New Roman" w:cs="Times New Roman"/>
          <w:color w:val="000000"/>
          <w:sz w:val="28"/>
          <w:szCs w:val="28"/>
          <w:shd w:val="clear" w:color="auto" w:fill="FFFFFF"/>
          <w:lang w:val="vi-VN"/>
        </w:rPr>
        <w:t>sâu về hệ thống điện toán đám mây.</w:t>
      </w:r>
    </w:p>
    <w:p w14:paraId="7893E5E7" w14:textId="5853E582" w:rsidR="004B36CF" w:rsidRPr="0017072F" w:rsidRDefault="004B36CF">
      <w:pPr>
        <w:rPr>
          <w:rFonts w:ascii="Times New Roman" w:hAnsi="Times New Roman" w:cs="Times New Roman"/>
          <w:lang w:val="vi-VN"/>
        </w:rPr>
      </w:pPr>
      <w:r w:rsidRPr="0017072F">
        <w:rPr>
          <w:rFonts w:ascii="Times New Roman" w:hAnsi="Times New Roman" w:cs="Times New Roman"/>
          <w:lang w:val="vi-VN"/>
        </w:rPr>
        <w:br w:type="page"/>
      </w:r>
    </w:p>
    <w:p w14:paraId="7F291E64" w14:textId="429785E0" w:rsidR="0073428A" w:rsidRPr="007169AD" w:rsidRDefault="00A93D84" w:rsidP="1ECF3CA5">
      <w:pPr>
        <w:pStyle w:val="Heading1"/>
        <w:ind w:left="142"/>
        <w:jc w:val="center"/>
        <w:rPr>
          <w:rFonts w:cs="Times New Roman"/>
          <w:b/>
          <w:color w:val="4BACC6" w:themeColor="accent5"/>
          <w:lang w:val="vi-VN"/>
        </w:rPr>
      </w:pPr>
      <w:bookmarkStart w:id="1" w:name="_Toc122027981"/>
      <w:r w:rsidRPr="007169AD">
        <w:rPr>
          <w:rFonts w:cs="Times New Roman"/>
          <w:b/>
          <w:color w:val="4BACC6" w:themeColor="accent5"/>
          <w:lang w:val="vi-VN"/>
        </w:rPr>
        <w:lastRenderedPageBreak/>
        <w:t>LỜI CẢM ƠN</w:t>
      </w:r>
      <w:bookmarkEnd w:id="1"/>
    </w:p>
    <w:p w14:paraId="50F5D554" w14:textId="3BDF8F8B" w:rsidR="00654E87" w:rsidRPr="007169AD" w:rsidRDefault="00297FAE" w:rsidP="005D4E3F">
      <w:pPr>
        <w:spacing w:line="360" w:lineRule="auto"/>
        <w:ind w:firstLine="567"/>
        <w:jc w:val="both"/>
        <w:rPr>
          <w:rFonts w:ascii="Times New Roman" w:hAnsi="Times New Roman" w:cs="Times New Roman"/>
          <w:sz w:val="26"/>
          <w:szCs w:val="26"/>
          <w:lang w:val="vi-VN"/>
        </w:rPr>
      </w:pPr>
      <w:r w:rsidRPr="007169AD">
        <w:rPr>
          <w:rFonts w:ascii="Times New Roman" w:hAnsi="Times New Roman" w:cs="Times New Roman"/>
          <w:sz w:val="26"/>
          <w:szCs w:val="26"/>
          <w:lang w:val="vi-VN"/>
        </w:rPr>
        <w:t>Để</w:t>
      </w:r>
      <w:r>
        <w:rPr>
          <w:rFonts w:ascii="Times New Roman" w:hAnsi="Times New Roman" w:cs="Times New Roman"/>
          <w:sz w:val="26"/>
          <w:szCs w:val="26"/>
          <w:lang w:val="vi-VN"/>
        </w:rPr>
        <w:t xml:space="preserve"> hoàn thành </w:t>
      </w:r>
      <w:r w:rsidR="00BD1472">
        <w:rPr>
          <w:rFonts w:ascii="Times New Roman" w:hAnsi="Times New Roman" w:cs="Times New Roman"/>
          <w:sz w:val="26"/>
          <w:szCs w:val="26"/>
          <w:lang w:val="vi-VN"/>
        </w:rPr>
        <w:t>bài báo cáo đồ án này, em xin tỏ lòng biết ơn sâu sắc đến</w:t>
      </w:r>
      <w:r w:rsidR="00EC10F4">
        <w:rPr>
          <w:rFonts w:ascii="Times New Roman" w:hAnsi="Times New Roman" w:cs="Times New Roman"/>
          <w:sz w:val="26"/>
          <w:szCs w:val="26"/>
          <w:lang w:val="vi-VN"/>
        </w:rPr>
        <w:t xml:space="preserve"> </w:t>
      </w:r>
      <w:r w:rsidR="001D3131" w:rsidRPr="007169AD">
        <w:rPr>
          <w:rFonts w:ascii="Times New Roman" w:hAnsi="Times New Roman" w:cs="Times New Roman"/>
          <w:sz w:val="26"/>
          <w:szCs w:val="26"/>
          <w:lang w:val="vi-VN"/>
        </w:rPr>
        <w:t>giảng</w:t>
      </w:r>
      <w:r w:rsidR="001D3131">
        <w:rPr>
          <w:rFonts w:ascii="Times New Roman" w:hAnsi="Times New Roman" w:cs="Times New Roman"/>
          <w:sz w:val="26"/>
          <w:szCs w:val="26"/>
          <w:lang w:val="vi-VN"/>
        </w:rPr>
        <w:t xml:space="preserve"> viên </w:t>
      </w:r>
      <w:r w:rsidR="004B0F1D" w:rsidRPr="007169AD">
        <w:rPr>
          <w:rFonts w:ascii="Times New Roman" w:hAnsi="Times New Roman" w:cs="Times New Roman"/>
          <w:sz w:val="26"/>
          <w:szCs w:val="26"/>
          <w:lang w:val="vi-VN"/>
        </w:rPr>
        <w:t>thầy</w:t>
      </w:r>
      <w:r w:rsidR="00EC10F4" w:rsidRPr="007169AD">
        <w:rPr>
          <w:rFonts w:ascii="Times New Roman" w:hAnsi="Times New Roman" w:cs="Times New Roman"/>
          <w:sz w:val="26"/>
          <w:szCs w:val="26"/>
          <w:lang w:val="vi-VN"/>
        </w:rPr>
        <w:t xml:space="preserve"> </w:t>
      </w:r>
      <w:r w:rsidR="004B0F1D" w:rsidRPr="007169AD">
        <w:rPr>
          <w:rFonts w:ascii="Times New Roman" w:hAnsi="Times New Roman" w:cs="Times New Roman"/>
          <w:sz w:val="26"/>
          <w:szCs w:val="26"/>
          <w:lang w:val="vi-VN"/>
        </w:rPr>
        <w:t xml:space="preserve">Hà Lê Hoài Trung </w:t>
      </w:r>
      <w:r w:rsidR="00EC10F4" w:rsidRPr="007169AD">
        <w:rPr>
          <w:rFonts w:ascii="Times New Roman" w:hAnsi="Times New Roman" w:cs="Times New Roman"/>
          <w:sz w:val="26"/>
          <w:szCs w:val="26"/>
          <w:lang w:val="vi-VN"/>
        </w:rPr>
        <w:t>(Giảng</w:t>
      </w:r>
      <w:r w:rsidR="001D3131">
        <w:rPr>
          <w:rFonts w:ascii="Times New Roman" w:hAnsi="Times New Roman" w:cs="Times New Roman"/>
          <w:sz w:val="26"/>
          <w:szCs w:val="26"/>
          <w:lang w:val="vi-VN"/>
        </w:rPr>
        <w:t xml:space="preserve"> </w:t>
      </w:r>
      <w:r w:rsidR="00EC10F4" w:rsidRPr="007169AD">
        <w:rPr>
          <w:rFonts w:ascii="Times New Roman" w:hAnsi="Times New Roman" w:cs="Times New Roman"/>
          <w:sz w:val="26"/>
          <w:szCs w:val="26"/>
          <w:lang w:val="vi-VN"/>
        </w:rPr>
        <w:t>viên môn</w:t>
      </w:r>
      <w:r w:rsidR="004B0F1D" w:rsidRPr="007169AD">
        <w:rPr>
          <w:rFonts w:ascii="Times New Roman" w:hAnsi="Times New Roman" w:cs="Times New Roman"/>
          <w:sz w:val="26"/>
          <w:szCs w:val="26"/>
          <w:lang w:val="vi-VN"/>
        </w:rPr>
        <w:t xml:space="preserve"> Điện toán đám mây</w:t>
      </w:r>
      <w:r w:rsidR="00EC10F4" w:rsidRPr="007169AD">
        <w:rPr>
          <w:rFonts w:ascii="Times New Roman" w:hAnsi="Times New Roman" w:cs="Times New Roman"/>
          <w:sz w:val="26"/>
          <w:szCs w:val="26"/>
          <w:lang w:val="vi-VN"/>
        </w:rPr>
        <w:t xml:space="preserve">) đã </w:t>
      </w:r>
      <w:r w:rsidR="00854E71" w:rsidRPr="007169AD">
        <w:rPr>
          <w:rFonts w:ascii="Times New Roman" w:hAnsi="Times New Roman" w:cs="Times New Roman"/>
          <w:sz w:val="26"/>
          <w:szCs w:val="26"/>
          <w:lang w:val="vi-VN"/>
        </w:rPr>
        <w:t>tận</w:t>
      </w:r>
      <w:r w:rsidR="00854E71">
        <w:rPr>
          <w:rFonts w:ascii="Times New Roman" w:hAnsi="Times New Roman" w:cs="Times New Roman"/>
          <w:sz w:val="26"/>
          <w:szCs w:val="26"/>
          <w:lang w:val="vi-VN"/>
        </w:rPr>
        <w:t xml:space="preserve"> tình </w:t>
      </w:r>
      <w:r w:rsidR="00EC10F4" w:rsidRPr="007169AD">
        <w:rPr>
          <w:rFonts w:ascii="Times New Roman" w:hAnsi="Times New Roman" w:cs="Times New Roman"/>
          <w:sz w:val="26"/>
          <w:szCs w:val="26"/>
          <w:lang w:val="vi-VN"/>
        </w:rPr>
        <w:t xml:space="preserve">giúp cho nhóm </w:t>
      </w:r>
      <w:r w:rsidR="001D3131" w:rsidRPr="007169AD">
        <w:rPr>
          <w:rFonts w:ascii="Times New Roman" w:hAnsi="Times New Roman" w:cs="Times New Roman"/>
          <w:sz w:val="26"/>
          <w:szCs w:val="26"/>
          <w:lang w:val="vi-VN"/>
        </w:rPr>
        <w:t>tích</w:t>
      </w:r>
      <w:r w:rsidR="001D3131">
        <w:rPr>
          <w:rFonts w:ascii="Times New Roman" w:hAnsi="Times New Roman" w:cs="Times New Roman"/>
          <w:sz w:val="26"/>
          <w:szCs w:val="26"/>
          <w:lang w:val="vi-VN"/>
        </w:rPr>
        <w:t xml:space="preserve"> lũy, củng cố và có</w:t>
      </w:r>
      <w:r w:rsidR="00EC10F4" w:rsidRPr="007169AD">
        <w:rPr>
          <w:rFonts w:ascii="Times New Roman" w:hAnsi="Times New Roman" w:cs="Times New Roman"/>
          <w:sz w:val="26"/>
          <w:szCs w:val="26"/>
          <w:lang w:val="vi-VN"/>
        </w:rPr>
        <w:t xml:space="preserve"> những kiến thức cơ bản làm</w:t>
      </w:r>
      <w:r w:rsidR="001D3131">
        <w:rPr>
          <w:rFonts w:ascii="Times New Roman" w:hAnsi="Times New Roman" w:cs="Times New Roman"/>
          <w:sz w:val="26"/>
          <w:szCs w:val="26"/>
          <w:lang w:val="vi-VN"/>
        </w:rPr>
        <w:t xml:space="preserve"> </w:t>
      </w:r>
      <w:r w:rsidR="00EC10F4" w:rsidRPr="007169AD">
        <w:rPr>
          <w:rFonts w:ascii="Times New Roman" w:hAnsi="Times New Roman" w:cs="Times New Roman"/>
          <w:sz w:val="26"/>
          <w:szCs w:val="26"/>
          <w:lang w:val="vi-VN"/>
        </w:rPr>
        <w:t xml:space="preserve">nền tảng để thực hiện đề tài này. </w:t>
      </w:r>
      <w:r w:rsidR="004B0F1D" w:rsidRPr="007169AD">
        <w:rPr>
          <w:rFonts w:ascii="Times New Roman" w:hAnsi="Times New Roman" w:cs="Times New Roman"/>
          <w:sz w:val="26"/>
          <w:szCs w:val="26"/>
          <w:lang w:val="vi-VN"/>
        </w:rPr>
        <w:t>Thầy</w:t>
      </w:r>
      <w:r w:rsidR="00EC10F4" w:rsidRPr="007169AD">
        <w:rPr>
          <w:rFonts w:ascii="Times New Roman" w:hAnsi="Times New Roman" w:cs="Times New Roman"/>
          <w:sz w:val="26"/>
          <w:szCs w:val="26"/>
          <w:lang w:val="vi-VN"/>
        </w:rPr>
        <w:t xml:space="preserve"> đã trực tiếp hướng dẫn tận tình, </w:t>
      </w:r>
      <w:r w:rsidR="0037622F" w:rsidRPr="007169AD">
        <w:rPr>
          <w:rFonts w:ascii="Times New Roman" w:hAnsi="Times New Roman" w:cs="Times New Roman"/>
          <w:sz w:val="26"/>
          <w:szCs w:val="26"/>
          <w:lang w:val="vi-VN"/>
        </w:rPr>
        <w:t>chỉnh</w:t>
      </w:r>
      <w:r w:rsidR="0037622F">
        <w:rPr>
          <w:rFonts w:ascii="Times New Roman" w:hAnsi="Times New Roman" w:cs="Times New Roman"/>
          <w:sz w:val="26"/>
          <w:szCs w:val="26"/>
          <w:lang w:val="vi-VN"/>
        </w:rPr>
        <w:t xml:space="preserve"> </w:t>
      </w:r>
      <w:r w:rsidR="00EC10F4">
        <w:rPr>
          <w:rFonts w:ascii="Times New Roman" w:hAnsi="Times New Roman" w:cs="Times New Roman"/>
          <w:sz w:val="26"/>
          <w:szCs w:val="26"/>
          <w:lang w:val="vi-VN"/>
        </w:rPr>
        <w:t xml:space="preserve">sửa </w:t>
      </w:r>
      <w:r w:rsidR="00EC10F4" w:rsidRPr="007169AD">
        <w:rPr>
          <w:rFonts w:ascii="Times New Roman" w:hAnsi="Times New Roman" w:cs="Times New Roman"/>
          <w:sz w:val="26"/>
          <w:szCs w:val="26"/>
          <w:lang w:val="vi-VN"/>
        </w:rPr>
        <w:t>và</w:t>
      </w:r>
      <w:r w:rsidR="001D3131">
        <w:rPr>
          <w:rFonts w:ascii="Times New Roman" w:hAnsi="Times New Roman" w:cs="Times New Roman"/>
          <w:sz w:val="26"/>
          <w:szCs w:val="26"/>
          <w:lang w:val="vi-VN"/>
        </w:rPr>
        <w:t xml:space="preserve"> </w:t>
      </w:r>
      <w:r w:rsidR="00EC10F4" w:rsidRPr="007169AD">
        <w:rPr>
          <w:rFonts w:ascii="Times New Roman" w:hAnsi="Times New Roman" w:cs="Times New Roman"/>
          <w:sz w:val="26"/>
          <w:szCs w:val="26"/>
          <w:lang w:val="vi-VN"/>
        </w:rPr>
        <w:t>đóng góp nhiều ý kiến quý báu</w:t>
      </w:r>
      <w:r w:rsidR="00EC10F4">
        <w:rPr>
          <w:rFonts w:ascii="Times New Roman" w:hAnsi="Times New Roman" w:cs="Times New Roman"/>
          <w:sz w:val="26"/>
          <w:szCs w:val="26"/>
          <w:lang w:val="vi-VN"/>
        </w:rPr>
        <w:t xml:space="preserve"> </w:t>
      </w:r>
      <w:r w:rsidR="00854E71">
        <w:rPr>
          <w:rFonts w:ascii="Times New Roman" w:hAnsi="Times New Roman" w:cs="Times New Roman"/>
          <w:sz w:val="26"/>
          <w:szCs w:val="26"/>
          <w:lang w:val="vi-VN"/>
        </w:rPr>
        <w:t xml:space="preserve">trong suốt quá trình của </w:t>
      </w:r>
      <w:r w:rsidR="00734F7E">
        <w:rPr>
          <w:rFonts w:ascii="Times New Roman" w:hAnsi="Times New Roman" w:cs="Times New Roman"/>
          <w:sz w:val="26"/>
          <w:szCs w:val="26"/>
          <w:lang w:val="vi-VN"/>
        </w:rPr>
        <w:t>học của môn học này</w:t>
      </w:r>
      <w:r w:rsidR="00EC10F4" w:rsidRPr="007169AD">
        <w:rPr>
          <w:rFonts w:ascii="Times New Roman" w:hAnsi="Times New Roman" w:cs="Times New Roman"/>
          <w:sz w:val="26"/>
          <w:szCs w:val="26"/>
          <w:lang w:val="vi-VN"/>
        </w:rPr>
        <w:t xml:space="preserve"> giúp nhóm hoàn thành tốt báo cáo môn học</w:t>
      </w:r>
      <w:r w:rsidR="00EC10F4">
        <w:rPr>
          <w:rFonts w:ascii="Times New Roman" w:hAnsi="Times New Roman" w:cs="Times New Roman"/>
          <w:sz w:val="26"/>
          <w:szCs w:val="26"/>
          <w:lang w:val="vi-VN"/>
        </w:rPr>
        <w:t xml:space="preserve"> </w:t>
      </w:r>
      <w:r w:rsidR="0037622F">
        <w:rPr>
          <w:rFonts w:ascii="Times New Roman" w:hAnsi="Times New Roman" w:cs="Times New Roman"/>
          <w:sz w:val="26"/>
          <w:szCs w:val="26"/>
          <w:lang w:val="vi-VN"/>
        </w:rPr>
        <w:t>này</w:t>
      </w:r>
      <w:r w:rsidR="00EC10F4" w:rsidRPr="007169AD">
        <w:rPr>
          <w:rFonts w:ascii="Times New Roman" w:hAnsi="Times New Roman" w:cs="Times New Roman"/>
          <w:sz w:val="26"/>
          <w:szCs w:val="26"/>
          <w:lang w:val="vi-VN"/>
        </w:rPr>
        <w:t xml:space="preserve"> của</w:t>
      </w:r>
      <w:r w:rsidR="001D3131">
        <w:rPr>
          <w:rFonts w:ascii="Times New Roman" w:hAnsi="Times New Roman" w:cs="Times New Roman"/>
          <w:sz w:val="26"/>
          <w:szCs w:val="26"/>
          <w:lang w:val="vi-VN"/>
        </w:rPr>
        <w:t xml:space="preserve"> </w:t>
      </w:r>
      <w:r w:rsidR="00EC10F4" w:rsidRPr="007169AD">
        <w:rPr>
          <w:rFonts w:ascii="Times New Roman" w:hAnsi="Times New Roman" w:cs="Times New Roman"/>
          <w:sz w:val="26"/>
          <w:szCs w:val="26"/>
          <w:lang w:val="vi-VN"/>
        </w:rPr>
        <w:t>mình. Trong</w:t>
      </w:r>
      <w:r w:rsidR="001D3131">
        <w:rPr>
          <w:rFonts w:ascii="Times New Roman" w:hAnsi="Times New Roman" w:cs="Times New Roman"/>
          <w:sz w:val="26"/>
          <w:szCs w:val="26"/>
          <w:lang w:val="vi-VN"/>
        </w:rPr>
        <w:t xml:space="preserve"> </w:t>
      </w:r>
      <w:r w:rsidR="00EC10F4" w:rsidRPr="007169AD">
        <w:rPr>
          <w:rFonts w:ascii="Times New Roman" w:hAnsi="Times New Roman" w:cs="Times New Roman"/>
          <w:sz w:val="26"/>
          <w:szCs w:val="26"/>
          <w:lang w:val="vi-VN"/>
        </w:rPr>
        <w:t>thời gian một học kỳ thực hiện đề tài, nhóm đã vận dụng những kiến</w:t>
      </w:r>
      <w:r w:rsidR="001D3131">
        <w:rPr>
          <w:rFonts w:ascii="Times New Roman" w:hAnsi="Times New Roman" w:cs="Times New Roman"/>
          <w:sz w:val="26"/>
          <w:szCs w:val="26"/>
          <w:lang w:val="vi-VN"/>
        </w:rPr>
        <w:t xml:space="preserve"> </w:t>
      </w:r>
      <w:r w:rsidR="00EC10F4" w:rsidRPr="007169AD">
        <w:rPr>
          <w:rFonts w:ascii="Times New Roman" w:hAnsi="Times New Roman" w:cs="Times New Roman"/>
          <w:sz w:val="26"/>
          <w:szCs w:val="26"/>
          <w:lang w:val="vi-VN"/>
        </w:rPr>
        <w:t>thức nền tảng đã tích lũy</w:t>
      </w:r>
      <w:r w:rsidR="001D3131">
        <w:rPr>
          <w:rFonts w:ascii="Times New Roman" w:hAnsi="Times New Roman" w:cs="Times New Roman"/>
          <w:sz w:val="26"/>
          <w:szCs w:val="26"/>
          <w:lang w:val="vi-VN"/>
        </w:rPr>
        <w:t xml:space="preserve"> </w:t>
      </w:r>
      <w:r w:rsidR="00EC10F4" w:rsidRPr="007169AD">
        <w:rPr>
          <w:rFonts w:ascii="Times New Roman" w:hAnsi="Times New Roman" w:cs="Times New Roman"/>
          <w:sz w:val="26"/>
          <w:szCs w:val="26"/>
          <w:lang w:val="vi-VN"/>
        </w:rPr>
        <w:t>đồng thời kết hợp với việc học hỏi và nghiên cứu những</w:t>
      </w:r>
      <w:r w:rsidR="001D3131">
        <w:rPr>
          <w:rFonts w:ascii="Times New Roman" w:hAnsi="Times New Roman" w:cs="Times New Roman"/>
          <w:sz w:val="26"/>
          <w:szCs w:val="26"/>
          <w:lang w:val="vi-VN"/>
        </w:rPr>
        <w:t xml:space="preserve"> </w:t>
      </w:r>
      <w:r w:rsidR="00EC10F4" w:rsidRPr="007169AD">
        <w:rPr>
          <w:rFonts w:ascii="Times New Roman" w:hAnsi="Times New Roman" w:cs="Times New Roman"/>
          <w:sz w:val="26"/>
          <w:szCs w:val="26"/>
          <w:lang w:val="vi-VN"/>
        </w:rPr>
        <w:t>kiến thức mới</w:t>
      </w:r>
      <w:r w:rsidR="00734F7E">
        <w:rPr>
          <w:rFonts w:ascii="Times New Roman" w:hAnsi="Times New Roman" w:cs="Times New Roman"/>
          <w:sz w:val="26"/>
          <w:szCs w:val="26"/>
          <w:lang w:val="vi-VN"/>
        </w:rPr>
        <w:t xml:space="preserve">, cũng như hành trang quý báu để nhóm em bước vào đời một cách </w:t>
      </w:r>
      <w:r w:rsidR="00654E87">
        <w:rPr>
          <w:rFonts w:ascii="Times New Roman" w:hAnsi="Times New Roman" w:cs="Times New Roman"/>
          <w:sz w:val="26"/>
          <w:szCs w:val="26"/>
          <w:lang w:val="vi-VN"/>
        </w:rPr>
        <w:t>vững trắc và tự tin</w:t>
      </w:r>
      <w:r w:rsidR="00EC10F4" w:rsidRPr="007169AD">
        <w:rPr>
          <w:rFonts w:ascii="Times New Roman" w:hAnsi="Times New Roman" w:cs="Times New Roman"/>
          <w:sz w:val="26"/>
          <w:szCs w:val="26"/>
          <w:lang w:val="vi-VN"/>
        </w:rPr>
        <w:t>. Từ đó, nhóm vận dụng tối đa những gì đã thu thập được để hoàn</w:t>
      </w:r>
      <w:r w:rsidR="00B72C65">
        <w:rPr>
          <w:rFonts w:ascii="Times New Roman" w:hAnsi="Times New Roman" w:cs="Times New Roman"/>
          <w:sz w:val="26"/>
          <w:szCs w:val="26"/>
          <w:lang w:val="vi-VN"/>
        </w:rPr>
        <w:t xml:space="preserve"> </w:t>
      </w:r>
      <w:r w:rsidR="00EC10F4" w:rsidRPr="007169AD">
        <w:rPr>
          <w:rFonts w:ascii="Times New Roman" w:hAnsi="Times New Roman" w:cs="Times New Roman"/>
          <w:sz w:val="26"/>
          <w:szCs w:val="26"/>
          <w:lang w:val="vi-VN"/>
        </w:rPr>
        <w:t xml:space="preserve">thành một báo cáo đồ án tốt nhất. </w:t>
      </w:r>
    </w:p>
    <w:p w14:paraId="24CCA516" w14:textId="00224BF3" w:rsidR="00EC10F4" w:rsidRPr="008824EB" w:rsidRDefault="00EC10F4" w:rsidP="005D4E3F">
      <w:pPr>
        <w:spacing w:line="360" w:lineRule="auto"/>
        <w:ind w:firstLine="567"/>
        <w:jc w:val="both"/>
        <w:rPr>
          <w:rFonts w:ascii="Times New Roman" w:hAnsi="Times New Roman" w:cs="Times New Roman"/>
          <w:sz w:val="26"/>
          <w:szCs w:val="26"/>
          <w:lang w:val="vi-VN"/>
        </w:rPr>
      </w:pPr>
      <w:r w:rsidRPr="007169AD">
        <w:rPr>
          <w:rFonts w:ascii="Times New Roman" w:hAnsi="Times New Roman" w:cs="Times New Roman"/>
          <w:sz w:val="26"/>
          <w:szCs w:val="26"/>
          <w:lang w:val="vi-VN"/>
        </w:rPr>
        <w:t>Tuy nhiên, trong quá trình thực hiện, nhóm</w:t>
      </w:r>
      <w:r w:rsidR="00B72C65">
        <w:rPr>
          <w:rFonts w:ascii="Times New Roman" w:hAnsi="Times New Roman" w:cs="Times New Roman"/>
          <w:sz w:val="26"/>
          <w:szCs w:val="26"/>
          <w:lang w:val="vi-VN"/>
        </w:rPr>
        <w:t xml:space="preserve"> </w:t>
      </w:r>
      <w:r w:rsidRPr="007169AD">
        <w:rPr>
          <w:rFonts w:ascii="Times New Roman" w:hAnsi="Times New Roman" w:cs="Times New Roman"/>
          <w:sz w:val="26"/>
          <w:szCs w:val="26"/>
          <w:lang w:val="vi-VN"/>
        </w:rPr>
        <w:t>không tránh khỏi những thiếu sót. Chính vì vậy, nhóm rất mong nhận được những</w:t>
      </w:r>
      <w:r w:rsidR="00B72C65">
        <w:rPr>
          <w:rFonts w:ascii="Times New Roman" w:hAnsi="Times New Roman" w:cs="Times New Roman"/>
          <w:sz w:val="26"/>
          <w:szCs w:val="26"/>
          <w:lang w:val="vi-VN"/>
        </w:rPr>
        <w:t xml:space="preserve"> </w:t>
      </w:r>
      <w:r w:rsidRPr="007169AD">
        <w:rPr>
          <w:rFonts w:ascii="Times New Roman" w:hAnsi="Times New Roman" w:cs="Times New Roman"/>
          <w:sz w:val="26"/>
          <w:szCs w:val="26"/>
          <w:lang w:val="vi-VN"/>
        </w:rPr>
        <w:t xml:space="preserve">sự góp ý từ phía các </w:t>
      </w:r>
      <w:r w:rsidR="004B0F1D" w:rsidRPr="007169AD">
        <w:rPr>
          <w:rFonts w:ascii="Times New Roman" w:hAnsi="Times New Roman" w:cs="Times New Roman"/>
          <w:sz w:val="26"/>
          <w:szCs w:val="26"/>
          <w:lang w:val="vi-VN"/>
        </w:rPr>
        <w:t>thầy cô</w:t>
      </w:r>
      <w:r w:rsidRPr="007169AD">
        <w:rPr>
          <w:rFonts w:ascii="Times New Roman" w:hAnsi="Times New Roman" w:cs="Times New Roman"/>
          <w:sz w:val="26"/>
          <w:szCs w:val="26"/>
          <w:lang w:val="vi-VN"/>
        </w:rPr>
        <w:t xml:space="preserve"> nhằm hoàn thiện những kiến thức mà nhóm đã học tập và</w:t>
      </w:r>
      <w:r w:rsidR="00B72C65">
        <w:rPr>
          <w:rFonts w:ascii="Times New Roman" w:hAnsi="Times New Roman" w:cs="Times New Roman"/>
          <w:sz w:val="26"/>
          <w:szCs w:val="26"/>
          <w:lang w:val="vi-VN"/>
        </w:rPr>
        <w:t xml:space="preserve"> </w:t>
      </w:r>
      <w:r w:rsidRPr="007169AD">
        <w:rPr>
          <w:rFonts w:ascii="Times New Roman" w:hAnsi="Times New Roman" w:cs="Times New Roman"/>
          <w:sz w:val="26"/>
          <w:szCs w:val="26"/>
          <w:lang w:val="vi-VN"/>
        </w:rPr>
        <w:t>là hành trang để nhóm thực hiện tiếp các đề tài khác trong tương lai. Xin chân</w:t>
      </w:r>
      <w:r w:rsidR="00B72C65">
        <w:rPr>
          <w:rFonts w:ascii="Times New Roman" w:hAnsi="Times New Roman" w:cs="Times New Roman"/>
          <w:sz w:val="26"/>
          <w:szCs w:val="26"/>
          <w:lang w:val="vi-VN"/>
        </w:rPr>
        <w:t xml:space="preserve"> </w:t>
      </w:r>
      <w:r w:rsidRPr="007169AD">
        <w:rPr>
          <w:rFonts w:ascii="Times New Roman" w:hAnsi="Times New Roman" w:cs="Times New Roman"/>
          <w:sz w:val="26"/>
          <w:szCs w:val="26"/>
          <w:lang w:val="vi-VN"/>
        </w:rPr>
        <w:t xml:space="preserve">thành cảm ơn </w:t>
      </w:r>
      <w:r w:rsidR="004B0F1D" w:rsidRPr="007169AD">
        <w:rPr>
          <w:rFonts w:ascii="Times New Roman" w:hAnsi="Times New Roman" w:cs="Times New Roman"/>
          <w:sz w:val="26"/>
          <w:szCs w:val="26"/>
          <w:lang w:val="vi-VN"/>
        </w:rPr>
        <w:t>Thầy</w:t>
      </w:r>
      <w:r w:rsidR="008824EB">
        <w:rPr>
          <w:rFonts w:ascii="Times New Roman" w:hAnsi="Times New Roman" w:cs="Times New Roman"/>
          <w:sz w:val="26"/>
          <w:szCs w:val="26"/>
          <w:lang w:val="vi-VN"/>
        </w:rPr>
        <w:t>!</w:t>
      </w:r>
    </w:p>
    <w:p w14:paraId="0C428B3C" w14:textId="6FE421E2" w:rsidR="00490FDE" w:rsidRPr="007169AD" w:rsidRDefault="00490FDE">
      <w:pPr>
        <w:rPr>
          <w:rFonts w:ascii="Times New Roman" w:hAnsi="Times New Roman" w:cs="Times New Roman"/>
          <w:sz w:val="26"/>
          <w:szCs w:val="26"/>
          <w:lang w:val="vi-VN"/>
        </w:rPr>
      </w:pPr>
      <w:r w:rsidRPr="007169AD">
        <w:rPr>
          <w:rFonts w:ascii="Times New Roman" w:hAnsi="Times New Roman" w:cs="Times New Roman"/>
          <w:sz w:val="26"/>
          <w:szCs w:val="26"/>
          <w:lang w:val="vi-VN"/>
        </w:rPr>
        <w:br w:type="page"/>
      </w:r>
    </w:p>
    <w:p w14:paraId="0D1E2848" w14:textId="262809D6" w:rsidR="00A93D84" w:rsidRPr="007169AD" w:rsidRDefault="00A93D84" w:rsidP="00490FDE">
      <w:pPr>
        <w:pStyle w:val="Heading1"/>
        <w:pBdr>
          <w:bottom w:val="single" w:sz="4" w:space="1" w:color="4BACC6" w:themeColor="accent5"/>
        </w:pBdr>
        <w:jc w:val="center"/>
        <w:rPr>
          <w:rFonts w:cs="Times New Roman"/>
          <w:b/>
          <w:color w:val="4BACC6" w:themeColor="accent5"/>
          <w:lang w:val="vi-VN"/>
        </w:rPr>
      </w:pPr>
      <w:bookmarkStart w:id="2" w:name="_Toc122027982"/>
      <w:r w:rsidRPr="007169AD">
        <w:rPr>
          <w:rFonts w:cs="Times New Roman"/>
          <w:b/>
          <w:color w:val="4BACC6" w:themeColor="accent5"/>
          <w:lang w:val="vi-VN"/>
        </w:rPr>
        <w:lastRenderedPageBreak/>
        <w:t>NHẬN XÉT CỦA GIÁO VIÊN</w:t>
      </w:r>
      <w:bookmarkEnd w:id="2"/>
    </w:p>
    <w:p w14:paraId="1F636398" w14:textId="77777777" w:rsidR="00490FDE" w:rsidRPr="0017072F" w:rsidRDefault="00490FDE" w:rsidP="00490FDE">
      <w:pPr>
        <w:rPr>
          <w:rFonts w:ascii="Times New Roman" w:hAnsi="Times New Roman" w:cs="Times New Roman"/>
          <w:lang w:val="vi-VN"/>
        </w:rPr>
      </w:pPr>
    </w:p>
    <w:p w14:paraId="09D987B8" w14:textId="177B5521" w:rsidR="00490FDE" w:rsidRPr="00A63524"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34AADBCD" w14:textId="717D882F"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19BF116E" w14:textId="77DE71ED"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520C6727" w14:textId="2BC57EDF"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40DE13DE" w14:textId="52A0E888"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22ACF72E" w14:textId="02059A1A"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609356C8" w14:textId="2BF5921E"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0F7523E8" w14:textId="06F344FF"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1BEF2851" w14:textId="3DAAA8AE"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40EA6545" w14:textId="5715DDF9"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7B3BEA98" w14:textId="5DD2E9BA"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44A3C3F4" w14:textId="7F5D6407"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59A12F7F" w14:textId="4AE87464"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17A7FC65" w14:textId="52C5FE23"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228A7FB1" w14:textId="10B36E71"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36516A57" w14:textId="4EA0A3D7"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6C69588E" w14:textId="03BA5131"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20772E55" w14:textId="1DC96F5D"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17393857" w14:textId="53C1FCDB"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093323B2" w14:textId="540E2EA1"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09ED1F16" w14:textId="3F1FC4DC"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68CE440A" w14:textId="40CFF4C1"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4C15248D" w14:textId="04ED58DF"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622804CB" w14:textId="207724CD"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344CDC34" w14:textId="15CB9262"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03A8856B" w14:textId="3DBB7F23" w:rsidR="00490FDE" w:rsidRPr="0017072F" w:rsidRDefault="00490FDE" w:rsidP="00490FDE">
      <w:pPr>
        <w:rPr>
          <w:rFonts w:ascii="Times New Roman" w:hAnsi="Times New Roman" w:cs="Times New Roman"/>
          <w:lang w:val="vi-VN"/>
        </w:rPr>
      </w:pPr>
      <w:r w:rsidRPr="0017072F">
        <w:rPr>
          <w:rFonts w:ascii="Times New Roman" w:hAnsi="Times New Roman" w:cs="Times New Roman"/>
          <w:lang w:val="vi-VN"/>
        </w:rPr>
        <w:t>……………………………………………………………………………………………………………………………</w:t>
      </w:r>
    </w:p>
    <w:p w14:paraId="58FC0ABA" w14:textId="7B93DF9D" w:rsidR="00A93D84" w:rsidRPr="004F0F8E" w:rsidRDefault="00A93D84" w:rsidP="00490FDE">
      <w:pPr>
        <w:pStyle w:val="Heading1"/>
        <w:pBdr>
          <w:bottom w:val="single" w:sz="4" w:space="1" w:color="4BACC6" w:themeColor="accent5"/>
        </w:pBdr>
        <w:jc w:val="center"/>
        <w:rPr>
          <w:rFonts w:cs="Times New Roman"/>
          <w:b/>
          <w:color w:val="4BACC6" w:themeColor="accent5"/>
          <w:sz w:val="28"/>
          <w:szCs w:val="28"/>
          <w:lang w:val="vi-VN"/>
        </w:rPr>
      </w:pPr>
      <w:bookmarkStart w:id="3" w:name="_Toc122027983"/>
      <w:r w:rsidRPr="004F0F8E">
        <w:rPr>
          <w:rFonts w:cs="Times New Roman"/>
          <w:b/>
          <w:color w:val="4BACC6" w:themeColor="accent5"/>
          <w:sz w:val="28"/>
          <w:szCs w:val="28"/>
          <w:lang w:val="vi-VN"/>
        </w:rPr>
        <w:lastRenderedPageBreak/>
        <w:t xml:space="preserve">CHƯƠNG 1. GIỚI THIỆU TỔNG QUAN VỀ </w:t>
      </w:r>
      <w:r w:rsidR="00FD0DFA" w:rsidRPr="004F0F8E">
        <w:rPr>
          <w:rFonts w:cs="Times New Roman"/>
          <w:b/>
          <w:color w:val="4BACC6" w:themeColor="accent5"/>
          <w:sz w:val="28"/>
          <w:szCs w:val="28"/>
          <w:lang w:val="vi-VN"/>
        </w:rPr>
        <w:t>AZURE SYNAPSE ANALYTICS</w:t>
      </w:r>
      <w:bookmarkEnd w:id="3"/>
    </w:p>
    <w:p w14:paraId="583460BA" w14:textId="18ACDBDD" w:rsidR="00A93D84" w:rsidRDefault="00B8241F">
      <w:pPr>
        <w:pStyle w:val="Heading2"/>
        <w:numPr>
          <w:ilvl w:val="0"/>
          <w:numId w:val="2"/>
        </w:numPr>
        <w:rPr>
          <w:rFonts w:cs="Times New Roman"/>
          <w:color w:val="4BACC6" w:themeColor="accent5"/>
        </w:rPr>
      </w:pPr>
      <w:bookmarkStart w:id="4" w:name="_Toc122027984"/>
      <w:r>
        <w:rPr>
          <w:rFonts w:cs="Times New Roman"/>
          <w:color w:val="4BACC6" w:themeColor="accent5"/>
        </w:rPr>
        <w:t>TỔNG QUAN</w:t>
      </w:r>
      <w:bookmarkEnd w:id="4"/>
    </w:p>
    <w:p w14:paraId="481B4357" w14:textId="77777777" w:rsidR="009E7A81" w:rsidRPr="004F0F8E" w:rsidRDefault="009E7A81">
      <w:pPr>
        <w:pStyle w:val="ListParagraph"/>
        <w:numPr>
          <w:ilvl w:val="0"/>
          <w:numId w:val="3"/>
        </w:numPr>
        <w:spacing w:line="360" w:lineRule="auto"/>
        <w:rPr>
          <w:rFonts w:ascii="Times New Roman" w:hAnsi="Times New Roman" w:cs="Times New Roman"/>
          <w:sz w:val="28"/>
          <w:szCs w:val="28"/>
        </w:rPr>
      </w:pPr>
      <w:r w:rsidRPr="00C408AE">
        <w:rPr>
          <w:rFonts w:ascii="Times New Roman" w:hAnsi="Times New Roman" w:cs="Times New Roman"/>
          <w:b/>
          <w:sz w:val="28"/>
          <w:szCs w:val="28"/>
        </w:rPr>
        <w:t>Azure Synapse</w:t>
      </w:r>
      <w:r w:rsidRPr="004F0F8E">
        <w:rPr>
          <w:rFonts w:ascii="Times New Roman" w:hAnsi="Times New Roman" w:cs="Times New Roman"/>
          <w:sz w:val="28"/>
          <w:szCs w:val="28"/>
        </w:rPr>
        <w:t xml:space="preserve"> là một Morden Data Warehouse chạy trực tuyến trên Microsoft Azure, nó cho phép các bạn lấy dữ liệu từ nhiều nguồn như các app mà các bạn làm, các Database như SQL Server, … đổ Data vào Azure Synapse, và đầu ra kết nối với các online service như Power BI Service để làm Phân tích dữ liệu, hoặc training data cho các model AI / Machine Learning.</w:t>
      </w:r>
    </w:p>
    <w:p w14:paraId="41A60FBE" w14:textId="65A6F98A" w:rsidR="001E0553" w:rsidRPr="004F0F8E" w:rsidRDefault="001E0553">
      <w:pPr>
        <w:pStyle w:val="ListParagraph"/>
        <w:numPr>
          <w:ilvl w:val="0"/>
          <w:numId w:val="3"/>
        </w:numPr>
        <w:spacing w:line="360" w:lineRule="auto"/>
        <w:rPr>
          <w:rFonts w:ascii="Times New Roman" w:hAnsi="Times New Roman" w:cs="Times New Roman"/>
          <w:sz w:val="28"/>
          <w:szCs w:val="28"/>
        </w:rPr>
      </w:pPr>
      <w:r w:rsidRPr="00C408AE">
        <w:rPr>
          <w:rFonts w:ascii="Times New Roman" w:hAnsi="Times New Roman" w:cs="Times New Roman"/>
          <w:b/>
          <w:sz w:val="28"/>
          <w:szCs w:val="28"/>
        </w:rPr>
        <w:t>Azure Synapse</w:t>
      </w:r>
      <w:r w:rsidRPr="004F0F8E">
        <w:rPr>
          <w:rFonts w:ascii="Times New Roman" w:hAnsi="Times New Roman" w:cs="Times New Roman"/>
          <w:sz w:val="28"/>
          <w:szCs w:val="28"/>
        </w:rPr>
        <w:t xml:space="preserve"> còn thể gọi là một dịch vụ phân tích giúp tăng tốc thời gian để hiểu rõ hơn về các kho dữ liệu và hệ thống dữ liệu lớn. </w:t>
      </w:r>
      <w:r w:rsidR="00385B48" w:rsidRPr="004F0F8E">
        <w:rPr>
          <w:rFonts w:ascii="Times New Roman" w:hAnsi="Times New Roman" w:cs="Times New Roman"/>
          <w:sz w:val="28"/>
          <w:szCs w:val="28"/>
        </w:rPr>
        <w:t>trước đây được gọi là Kho dữ liệu Azure, là một công cụ phân tích mới do Microsoft phát triển. Nhưng dịch vụ mới không chỉ thể hiện sự thay đổi tên mà còn là sự tiến hóa của cách thực hiện phân tích trong Azure.</w:t>
      </w:r>
    </w:p>
    <w:p w14:paraId="59BF4F1D" w14:textId="50F558CE" w:rsidR="004A218E" w:rsidRPr="009E7A81" w:rsidRDefault="00301F2F" w:rsidP="009E7A81">
      <w:pPr>
        <w:pStyle w:val="ListParagraph"/>
        <w:ind w:left="1080"/>
        <w:rPr>
          <w:rFonts w:ascii="Times New Roman" w:hAnsi="Times New Roman" w:cs="Times New Roman"/>
          <w:sz w:val="26"/>
          <w:szCs w:val="26"/>
          <w:lang w:val="vi-VN"/>
        </w:rPr>
      </w:pPr>
      <w:r w:rsidRPr="0017072F">
        <w:rPr>
          <w:rFonts w:ascii="Times New Roman" w:hAnsi="Times New Roman" w:cs="Times New Roman"/>
          <w:noProof/>
        </w:rPr>
        <w:drawing>
          <wp:inline distT="0" distB="0" distL="0" distR="0" wp14:anchorId="4E976739" wp14:editId="3DD4C3F6">
            <wp:extent cx="5669915" cy="1896278"/>
            <wp:effectExtent l="0" t="0" r="6985" b="889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4831" cy="1901266"/>
                    </a:xfrm>
                    <a:prstGeom prst="rect">
                      <a:avLst/>
                    </a:prstGeom>
                    <a:noFill/>
                    <a:ln>
                      <a:noFill/>
                    </a:ln>
                  </pic:spPr>
                </pic:pic>
              </a:graphicData>
            </a:graphic>
          </wp:inline>
        </w:drawing>
      </w:r>
    </w:p>
    <w:p w14:paraId="4988D0B1" w14:textId="77777777" w:rsidR="004A218E" w:rsidRPr="0017072F" w:rsidRDefault="004A218E" w:rsidP="00E22924">
      <w:pPr>
        <w:spacing w:line="360" w:lineRule="auto"/>
        <w:rPr>
          <w:rFonts w:ascii="Times New Roman" w:hAnsi="Times New Roman" w:cs="Times New Roman"/>
        </w:rPr>
      </w:pPr>
    </w:p>
    <w:p w14:paraId="2C50451F" w14:textId="09FDE7E9" w:rsidR="00EF1BE5" w:rsidRPr="0017072F" w:rsidRDefault="00E07BE8" w:rsidP="00E22924">
      <w:pPr>
        <w:pStyle w:val="Heading3"/>
        <w:numPr>
          <w:ilvl w:val="1"/>
          <w:numId w:val="2"/>
        </w:numPr>
        <w:spacing w:line="360" w:lineRule="auto"/>
        <w:rPr>
          <w:rFonts w:cs="Times New Roman"/>
          <w:color w:val="4BACC6" w:themeColor="accent5"/>
        </w:rPr>
      </w:pPr>
      <w:bookmarkStart w:id="5" w:name="_Toc122027985"/>
      <w:r w:rsidRPr="0017072F">
        <w:rPr>
          <w:rFonts w:cs="Times New Roman"/>
          <w:color w:val="4BACC6" w:themeColor="accent5"/>
        </w:rPr>
        <w:t>Chức năng của Azure Synapse Analytics</w:t>
      </w:r>
      <w:bookmarkEnd w:id="5"/>
    </w:p>
    <w:p w14:paraId="5FFDDE54" w14:textId="3E86E5AF" w:rsidR="00E07BE8" w:rsidRPr="004F0F8E" w:rsidRDefault="00E07BE8">
      <w:pPr>
        <w:pStyle w:val="ListParagraph"/>
        <w:numPr>
          <w:ilvl w:val="0"/>
          <w:numId w:val="3"/>
        </w:numPr>
        <w:spacing w:line="360" w:lineRule="auto"/>
        <w:rPr>
          <w:rFonts w:ascii="Times New Roman" w:hAnsi="Times New Roman" w:cs="Times New Roman"/>
          <w:sz w:val="28"/>
          <w:szCs w:val="28"/>
        </w:rPr>
      </w:pPr>
      <w:r w:rsidRPr="004F0F8E">
        <w:rPr>
          <w:rFonts w:ascii="Times New Roman" w:hAnsi="Times New Roman" w:cs="Times New Roman"/>
          <w:sz w:val="28"/>
          <w:szCs w:val="28"/>
        </w:rPr>
        <w:t>Các chức năng mà nó cung cấp bao gồm:</w:t>
      </w:r>
    </w:p>
    <w:p w14:paraId="29472F4F" w14:textId="77777777" w:rsidR="00E07BE8" w:rsidRPr="004F0F8E" w:rsidRDefault="00E07BE8">
      <w:pPr>
        <w:pStyle w:val="ListParagraph"/>
        <w:numPr>
          <w:ilvl w:val="0"/>
          <w:numId w:val="4"/>
        </w:numPr>
        <w:spacing w:line="360" w:lineRule="auto"/>
        <w:rPr>
          <w:rFonts w:ascii="Times New Roman" w:hAnsi="Times New Roman" w:cs="Times New Roman"/>
          <w:sz w:val="28"/>
          <w:szCs w:val="28"/>
        </w:rPr>
      </w:pPr>
      <w:r w:rsidRPr="004F0F8E">
        <w:rPr>
          <w:rFonts w:ascii="Times New Roman" w:hAnsi="Times New Roman" w:cs="Times New Roman"/>
          <w:sz w:val="28"/>
          <w:szCs w:val="28"/>
        </w:rPr>
        <w:t>Kho dữ liệu: Công nghệ Kho dữ liệu Azure đã phổ biến để lưu trữ và quản lý dữ liệu để phân tích và ra quyết định, hiện thông qua các nhóm SQL.</w:t>
      </w:r>
    </w:p>
    <w:p w14:paraId="2AEEA7AB" w14:textId="77777777" w:rsidR="00E07BE8" w:rsidRPr="004F0F8E" w:rsidRDefault="00E07BE8">
      <w:pPr>
        <w:pStyle w:val="ListParagraph"/>
        <w:numPr>
          <w:ilvl w:val="0"/>
          <w:numId w:val="4"/>
        </w:numPr>
        <w:spacing w:line="360" w:lineRule="auto"/>
        <w:rPr>
          <w:rFonts w:ascii="Times New Roman" w:hAnsi="Times New Roman" w:cs="Times New Roman"/>
          <w:sz w:val="28"/>
          <w:szCs w:val="28"/>
        </w:rPr>
      </w:pPr>
      <w:r w:rsidRPr="004F0F8E">
        <w:rPr>
          <w:rFonts w:ascii="Times New Roman" w:hAnsi="Times New Roman" w:cs="Times New Roman"/>
          <w:sz w:val="28"/>
          <w:szCs w:val="28"/>
        </w:rPr>
        <w:t>Công cụ Dữ liệu lớn: Với các nhóm Spark, các kỹ sư hiện có thể chạy các phân tích có thể mở rộng với ngôn ngữ Spark để xử lý Dữ liệu lớn với chúng.</w:t>
      </w:r>
    </w:p>
    <w:p w14:paraId="68B63568" w14:textId="28D7D82B" w:rsidR="00EF1BE5" w:rsidRPr="004F0F8E" w:rsidRDefault="00E07BE8">
      <w:pPr>
        <w:pStyle w:val="ListParagraph"/>
        <w:numPr>
          <w:ilvl w:val="0"/>
          <w:numId w:val="4"/>
        </w:numPr>
        <w:spacing w:line="360" w:lineRule="auto"/>
        <w:rPr>
          <w:rFonts w:ascii="Times New Roman" w:hAnsi="Times New Roman" w:cs="Times New Roman"/>
          <w:sz w:val="28"/>
          <w:szCs w:val="28"/>
        </w:rPr>
      </w:pPr>
      <w:r w:rsidRPr="004F0F8E">
        <w:rPr>
          <w:rFonts w:ascii="Times New Roman" w:hAnsi="Times New Roman" w:cs="Times New Roman"/>
          <w:sz w:val="28"/>
          <w:szCs w:val="28"/>
        </w:rPr>
        <w:lastRenderedPageBreak/>
        <w:t>Luồng dữ liệu: Để phát triển luồng ETL sử dụng hoặc nhận dữ liệu trong Kho dữ liệu hoặc Hồ dữ liệu của bạn với cùng một công cụ được sử dụng với Nhà máy dữ liệu Azure.</w:t>
      </w:r>
    </w:p>
    <w:p w14:paraId="312BB890" w14:textId="77777777" w:rsidR="00EF1BE5" w:rsidRPr="004F0F8E" w:rsidRDefault="00EF1BE5">
      <w:pPr>
        <w:pStyle w:val="ListParagraph"/>
        <w:numPr>
          <w:ilvl w:val="0"/>
          <w:numId w:val="4"/>
        </w:numPr>
        <w:spacing w:line="360" w:lineRule="auto"/>
        <w:rPr>
          <w:rFonts w:ascii="Times New Roman" w:hAnsi="Times New Roman" w:cs="Times New Roman"/>
          <w:sz w:val="28"/>
          <w:szCs w:val="28"/>
        </w:rPr>
      </w:pPr>
      <w:r w:rsidRPr="004F0F8E">
        <w:rPr>
          <w:rFonts w:ascii="Times New Roman" w:hAnsi="Times New Roman" w:cs="Times New Roman"/>
          <w:sz w:val="28"/>
          <w:szCs w:val="28"/>
        </w:rPr>
        <w:t>PowerBI: Kết nối dữ liệu của bạn trực tiếp với bộ dữ liệu PowerBI để hiển thị và phát triển các báo cáo và trang tổng quan của bạn một cách tối ưu và đơn giản.</w:t>
      </w:r>
    </w:p>
    <w:p w14:paraId="755447B9" w14:textId="77777777" w:rsidR="00EF1BE5" w:rsidRPr="004F0F8E" w:rsidRDefault="00EF1BE5">
      <w:pPr>
        <w:pStyle w:val="ListParagraph"/>
        <w:numPr>
          <w:ilvl w:val="0"/>
          <w:numId w:val="4"/>
        </w:numPr>
        <w:spacing w:line="360" w:lineRule="auto"/>
        <w:rPr>
          <w:rFonts w:ascii="Times New Roman" w:hAnsi="Times New Roman" w:cs="Times New Roman"/>
          <w:sz w:val="28"/>
          <w:szCs w:val="28"/>
        </w:rPr>
      </w:pPr>
      <w:r w:rsidRPr="004F0F8E">
        <w:rPr>
          <w:rFonts w:ascii="Times New Roman" w:hAnsi="Times New Roman" w:cs="Times New Roman"/>
          <w:sz w:val="28"/>
          <w:szCs w:val="28"/>
        </w:rPr>
        <w:t>Nhà máy dữ liệu: Tận dụng các luồng Dữ liệu phân tích Synapse với các lợi thế của Nhà máy dữ liệu Azure cho các quy trình ETL mạnh mẽ nhất của bạn.</w:t>
      </w:r>
    </w:p>
    <w:p w14:paraId="61D3142E" w14:textId="55CCB87F" w:rsidR="00EF1BE5" w:rsidRPr="004F0F8E" w:rsidRDefault="00430E7B">
      <w:pPr>
        <w:pStyle w:val="ListParagraph"/>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Máy học</w:t>
      </w:r>
      <w:r w:rsidR="00EF1BE5" w:rsidRPr="004F0F8E">
        <w:rPr>
          <w:rFonts w:ascii="Times New Roman" w:hAnsi="Times New Roman" w:cs="Times New Roman"/>
          <w:sz w:val="28"/>
          <w:szCs w:val="28"/>
        </w:rPr>
        <w:t>: Tận dụng các quy trình Spark của bạn để phát triển các mô hình và hiển thị chúng thông qua Azure Machine Learning để các quy trình phân tích của bạn được kết nối với nhau, có thể mở rộng và khả dụng cao.</w:t>
      </w:r>
    </w:p>
    <w:p w14:paraId="0C3629D9" w14:textId="5D488334" w:rsidR="00D11371" w:rsidRPr="0017072F" w:rsidRDefault="00EA4AC0" w:rsidP="00E22924">
      <w:pPr>
        <w:pStyle w:val="Heading3"/>
        <w:spacing w:line="360" w:lineRule="auto"/>
        <w:ind w:firstLine="633"/>
        <w:rPr>
          <w:rFonts w:cs="Times New Roman"/>
          <w:color w:val="4BACC6" w:themeColor="accent5"/>
        </w:rPr>
      </w:pPr>
      <w:bookmarkStart w:id="6" w:name="_Toc122027986"/>
      <w:r w:rsidRPr="0017072F">
        <w:rPr>
          <w:rFonts w:cs="Times New Roman"/>
          <w:color w:val="4BACC6" w:themeColor="accent5"/>
        </w:rPr>
        <w:t xml:space="preserve">1.2. </w:t>
      </w:r>
      <w:r w:rsidR="00B8241F" w:rsidRPr="0017072F">
        <w:rPr>
          <w:rFonts w:cs="Times New Roman"/>
          <w:color w:val="4BACC6" w:themeColor="accent5"/>
        </w:rPr>
        <w:t xml:space="preserve">Hệ sinh thái của </w:t>
      </w:r>
      <w:r w:rsidR="007169AD" w:rsidRPr="0017072F">
        <w:rPr>
          <w:rFonts w:cs="Times New Roman"/>
          <w:color w:val="4BACC6" w:themeColor="accent5"/>
        </w:rPr>
        <w:t>Azure Synapse Analytics</w:t>
      </w:r>
      <w:bookmarkEnd w:id="6"/>
    </w:p>
    <w:p w14:paraId="6F991AEA" w14:textId="19F153EA" w:rsidR="00E07BE8" w:rsidRDefault="004D607D" w:rsidP="00E22924">
      <w:pPr>
        <w:spacing w:line="360" w:lineRule="auto"/>
        <w:rPr>
          <w:rFonts w:ascii="Times New Roman" w:hAnsi="Times New Roman" w:cs="Times New Roman"/>
          <w:sz w:val="28"/>
          <w:szCs w:val="28"/>
        </w:rPr>
      </w:pPr>
      <w:r w:rsidRPr="0017072F">
        <w:rPr>
          <w:rFonts w:ascii="Times New Roman" w:hAnsi="Times New Roman" w:cs="Times New Roman"/>
        </w:rPr>
        <w:tab/>
      </w:r>
      <w:r w:rsidRPr="0017072F">
        <w:rPr>
          <w:rFonts w:ascii="Times New Roman" w:hAnsi="Times New Roman" w:cs="Times New Roman"/>
        </w:rPr>
        <w:tab/>
      </w:r>
      <w:r w:rsidR="00D76623">
        <w:rPr>
          <w:rFonts w:ascii="Times New Roman" w:hAnsi="Times New Roman" w:cs="Times New Roman"/>
          <w:sz w:val="28"/>
          <w:szCs w:val="28"/>
        </w:rPr>
        <w:t>Hệ sinh thái của Azure Synapse Ana</w:t>
      </w:r>
      <w:r w:rsidR="001F5480">
        <w:rPr>
          <w:rFonts w:ascii="Times New Roman" w:hAnsi="Times New Roman" w:cs="Times New Roman"/>
          <w:sz w:val="28"/>
          <w:szCs w:val="28"/>
        </w:rPr>
        <w:t>lytics có các thành phần như sau:</w:t>
      </w:r>
    </w:p>
    <w:p w14:paraId="0BE1FCBA" w14:textId="77777777" w:rsidR="001F5480" w:rsidRDefault="002772A5" w:rsidP="00E22924">
      <w:pPr>
        <w:spacing w:line="360" w:lineRule="auto"/>
        <w:jc w:val="center"/>
        <w:rPr>
          <w:rFonts w:ascii="Times New Roman" w:hAnsi="Times New Roman" w:cs="Times New Roman"/>
          <w:sz w:val="28"/>
          <w:szCs w:val="28"/>
        </w:rPr>
      </w:pPr>
      <w:r w:rsidRPr="0017072F">
        <w:rPr>
          <w:rFonts w:ascii="Times New Roman" w:hAnsi="Times New Roman" w:cs="Times New Roman"/>
          <w:noProof/>
        </w:rPr>
        <w:drawing>
          <wp:inline distT="0" distB="0" distL="0" distR="0" wp14:anchorId="23720621" wp14:editId="5609201A">
            <wp:extent cx="6660515" cy="37465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0515" cy="3746500"/>
                    </a:xfrm>
                    <a:prstGeom prst="rect">
                      <a:avLst/>
                    </a:prstGeom>
                    <a:noFill/>
                    <a:ln>
                      <a:noFill/>
                    </a:ln>
                  </pic:spPr>
                </pic:pic>
              </a:graphicData>
            </a:graphic>
          </wp:inline>
        </w:drawing>
      </w:r>
    </w:p>
    <w:p w14:paraId="31BE27D3" w14:textId="1C57FA8D" w:rsidR="002772A5" w:rsidRDefault="0098320E" w:rsidP="00BA1603">
      <w:pPr>
        <w:pStyle w:val="ListParagraph"/>
        <w:numPr>
          <w:ilvl w:val="0"/>
          <w:numId w:val="16"/>
        </w:numPr>
        <w:spacing w:line="360" w:lineRule="auto"/>
        <w:rPr>
          <w:rFonts w:ascii="Times New Roman" w:hAnsi="Times New Roman" w:cs="Times New Roman"/>
          <w:sz w:val="28"/>
          <w:szCs w:val="28"/>
        </w:rPr>
      </w:pPr>
      <w:r w:rsidRPr="00BA1603">
        <w:rPr>
          <w:rFonts w:ascii="Times New Roman" w:hAnsi="Times New Roman" w:cs="Times New Roman"/>
          <w:b/>
          <w:sz w:val="28"/>
          <w:szCs w:val="28"/>
        </w:rPr>
        <w:t>Nguồn dữ liệu</w:t>
      </w:r>
      <w:r w:rsidR="00BA1603" w:rsidRPr="00BA1603">
        <w:rPr>
          <w:rFonts w:ascii="Times New Roman" w:hAnsi="Times New Roman" w:cs="Times New Roman"/>
          <w:b/>
          <w:bCs/>
          <w:sz w:val="28"/>
          <w:szCs w:val="28"/>
        </w:rPr>
        <w:t xml:space="preserve"> – Data Source</w:t>
      </w:r>
      <w:r>
        <w:rPr>
          <w:rFonts w:ascii="Times New Roman" w:hAnsi="Times New Roman" w:cs="Times New Roman"/>
          <w:sz w:val="28"/>
          <w:szCs w:val="28"/>
        </w:rPr>
        <w:t>:</w:t>
      </w:r>
    </w:p>
    <w:p w14:paraId="0E6F7C03" w14:textId="6BE39AEC" w:rsidR="0098320E" w:rsidRDefault="005B549A" w:rsidP="00BA1603">
      <w:pPr>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Đây là </w:t>
      </w:r>
      <w:r w:rsidR="008E0CD8">
        <w:rPr>
          <w:rFonts w:ascii="Times New Roman" w:hAnsi="Times New Roman" w:cs="Times New Roman"/>
          <w:sz w:val="28"/>
          <w:szCs w:val="28"/>
        </w:rPr>
        <w:t xml:space="preserve">dạng dữ liệu </w:t>
      </w:r>
      <w:r w:rsidR="00F12C7D">
        <w:rPr>
          <w:rFonts w:ascii="Times New Roman" w:hAnsi="Times New Roman" w:cs="Times New Roman"/>
          <w:sz w:val="28"/>
          <w:szCs w:val="28"/>
        </w:rPr>
        <w:t xml:space="preserve">trong kinh doanh như hệ </w:t>
      </w:r>
      <w:r w:rsidR="00392A63">
        <w:rPr>
          <w:rFonts w:ascii="Times New Roman" w:hAnsi="Times New Roman" w:cs="Times New Roman"/>
          <w:sz w:val="28"/>
          <w:szCs w:val="28"/>
        </w:rPr>
        <w:t>thống ERP,</w:t>
      </w:r>
      <w:r w:rsidR="00814CB2">
        <w:rPr>
          <w:rFonts w:ascii="Times New Roman" w:hAnsi="Times New Roman" w:cs="Times New Roman"/>
          <w:sz w:val="28"/>
          <w:szCs w:val="28"/>
        </w:rPr>
        <w:t xml:space="preserve"> hệ thống CRM…</w:t>
      </w:r>
    </w:p>
    <w:p w14:paraId="7E631F85" w14:textId="7049DD72" w:rsidR="00C21028" w:rsidRDefault="00C21028" w:rsidP="00BA1603">
      <w:pPr>
        <w:spacing w:line="360" w:lineRule="auto"/>
        <w:ind w:left="720"/>
        <w:rPr>
          <w:rFonts w:ascii="Times New Roman" w:hAnsi="Times New Roman" w:cs="Times New Roman"/>
          <w:sz w:val="28"/>
          <w:szCs w:val="28"/>
        </w:rPr>
      </w:pPr>
      <w:r>
        <w:rPr>
          <w:rFonts w:ascii="Times New Roman" w:hAnsi="Times New Roman" w:cs="Times New Roman"/>
          <w:sz w:val="28"/>
          <w:szCs w:val="28"/>
        </w:rPr>
        <w:t>Các nguồn dữ liệ thường có thể được định dạng với nhiều loại khác nhau</w:t>
      </w:r>
      <w:r w:rsidR="00C41A5C">
        <w:rPr>
          <w:rFonts w:ascii="Times New Roman" w:hAnsi="Times New Roman" w:cs="Times New Roman"/>
          <w:sz w:val="28"/>
          <w:szCs w:val="28"/>
        </w:rPr>
        <w:t xml:space="preserve"> chẳng hạn như: On -</w:t>
      </w:r>
      <w:r w:rsidR="00FE029E">
        <w:rPr>
          <w:rFonts w:ascii="Times New Roman" w:hAnsi="Times New Roman" w:cs="Times New Roman"/>
          <w:sz w:val="28"/>
          <w:szCs w:val="28"/>
        </w:rPr>
        <w:t xml:space="preserve"> premises</w:t>
      </w:r>
      <w:r w:rsidR="00C41A5C">
        <w:rPr>
          <w:rFonts w:ascii="Times New Roman" w:hAnsi="Times New Roman" w:cs="Times New Roman"/>
          <w:sz w:val="28"/>
          <w:szCs w:val="28"/>
        </w:rPr>
        <w:t xml:space="preserve"> và Cloud</w:t>
      </w:r>
      <w:r w:rsidR="00994B45">
        <w:rPr>
          <w:rFonts w:ascii="Times New Roman" w:hAnsi="Times New Roman" w:cs="Times New Roman"/>
          <w:sz w:val="28"/>
          <w:szCs w:val="28"/>
        </w:rPr>
        <w:t xml:space="preserve">, </w:t>
      </w:r>
      <w:r w:rsidR="00FA2EA9">
        <w:rPr>
          <w:rFonts w:ascii="Times New Roman" w:hAnsi="Times New Roman" w:cs="Times New Roman"/>
          <w:sz w:val="28"/>
          <w:szCs w:val="28"/>
        </w:rPr>
        <w:t>Cấu trúc</w:t>
      </w:r>
      <w:r w:rsidR="00FE029E">
        <w:rPr>
          <w:rFonts w:ascii="Times New Roman" w:hAnsi="Times New Roman" w:cs="Times New Roman"/>
          <w:sz w:val="28"/>
          <w:szCs w:val="28"/>
        </w:rPr>
        <w:t xml:space="preserve">, </w:t>
      </w:r>
      <w:r w:rsidR="00FA2EA9">
        <w:rPr>
          <w:rFonts w:ascii="Times New Roman" w:hAnsi="Times New Roman" w:cs="Times New Roman"/>
          <w:sz w:val="28"/>
          <w:szCs w:val="28"/>
        </w:rPr>
        <w:t xml:space="preserve"> bán cấu trúc</w:t>
      </w:r>
      <w:r w:rsidR="00FE029E">
        <w:rPr>
          <w:rFonts w:ascii="Times New Roman" w:hAnsi="Times New Roman" w:cs="Times New Roman"/>
          <w:sz w:val="28"/>
          <w:szCs w:val="28"/>
        </w:rPr>
        <w:t>, Dữ liệu phi cấu trúc và Cơ sở dữ liệu, Tập tin và API</w:t>
      </w:r>
    </w:p>
    <w:p w14:paraId="7349621C" w14:textId="2DCB5739" w:rsidR="00FE029E" w:rsidRPr="00BA1603" w:rsidRDefault="00903DD7" w:rsidP="00BA1603">
      <w:pPr>
        <w:pStyle w:val="ListParagraph"/>
        <w:numPr>
          <w:ilvl w:val="0"/>
          <w:numId w:val="16"/>
        </w:numPr>
        <w:spacing w:line="360" w:lineRule="auto"/>
        <w:rPr>
          <w:rFonts w:ascii="Times New Roman" w:hAnsi="Times New Roman" w:cs="Times New Roman"/>
          <w:b/>
          <w:sz w:val="28"/>
          <w:szCs w:val="28"/>
        </w:rPr>
      </w:pPr>
      <w:r w:rsidRPr="00BA1603">
        <w:rPr>
          <w:rFonts w:ascii="Times New Roman" w:hAnsi="Times New Roman" w:cs="Times New Roman"/>
          <w:b/>
          <w:sz w:val="28"/>
          <w:szCs w:val="28"/>
        </w:rPr>
        <w:t>Nhập và điều phối dữ liệu</w:t>
      </w:r>
      <w:r w:rsidR="00BA1603">
        <w:rPr>
          <w:rFonts w:ascii="Times New Roman" w:hAnsi="Times New Roman" w:cs="Times New Roman"/>
          <w:b/>
          <w:bCs/>
          <w:sz w:val="28"/>
          <w:szCs w:val="28"/>
        </w:rPr>
        <w:t xml:space="preserve"> - Ingestion</w:t>
      </w:r>
    </w:p>
    <w:p w14:paraId="14A91313" w14:textId="4D79594C" w:rsidR="006E02B0" w:rsidRDefault="006E02B0" w:rsidP="00BA1603">
      <w:pPr>
        <w:spacing w:line="360" w:lineRule="auto"/>
        <w:ind w:left="720"/>
        <w:rPr>
          <w:rFonts w:ascii="Times New Roman" w:hAnsi="Times New Roman" w:cs="Times New Roman"/>
          <w:sz w:val="28"/>
          <w:szCs w:val="28"/>
        </w:rPr>
      </w:pPr>
      <w:r>
        <w:rPr>
          <w:rFonts w:ascii="Times New Roman" w:hAnsi="Times New Roman" w:cs="Times New Roman"/>
          <w:sz w:val="28"/>
          <w:szCs w:val="28"/>
        </w:rPr>
        <w:t xml:space="preserve">Khi </w:t>
      </w:r>
      <w:r w:rsidR="00130C11">
        <w:rPr>
          <w:rFonts w:ascii="Times New Roman" w:hAnsi="Times New Roman" w:cs="Times New Roman"/>
          <w:sz w:val="28"/>
          <w:szCs w:val="28"/>
        </w:rPr>
        <w:t>ta</w:t>
      </w:r>
      <w:r w:rsidR="00F5191D">
        <w:rPr>
          <w:rFonts w:ascii="Times New Roman" w:hAnsi="Times New Roman" w:cs="Times New Roman"/>
          <w:sz w:val="28"/>
          <w:szCs w:val="28"/>
        </w:rPr>
        <w:t xml:space="preserve"> đã xác định được dạng dữ liệu kinh doanh mà ta muốn để dùng cho báo cáo và phân tích</w:t>
      </w:r>
      <w:r w:rsidR="00130C11">
        <w:rPr>
          <w:rFonts w:ascii="Times New Roman" w:hAnsi="Times New Roman" w:cs="Times New Roman"/>
          <w:sz w:val="28"/>
          <w:szCs w:val="28"/>
        </w:rPr>
        <w:t xml:space="preserve"> thì ta thường nhập dữ liệu đó vào một kho dữ liệu duy nhất </w:t>
      </w:r>
      <w:r w:rsidR="008802C8">
        <w:rPr>
          <w:rFonts w:ascii="Times New Roman" w:hAnsi="Times New Roman" w:cs="Times New Roman"/>
          <w:sz w:val="28"/>
          <w:szCs w:val="28"/>
        </w:rPr>
        <w:t xml:space="preserve">và kết hợp dữ liệu đó từ nhiều nguồn khác nhau để có được dữ liệu hoàn chỉnh, cụ thể </w:t>
      </w:r>
      <w:r w:rsidR="00B27C90">
        <w:rPr>
          <w:rFonts w:ascii="Times New Roman" w:hAnsi="Times New Roman" w:cs="Times New Roman"/>
          <w:sz w:val="28"/>
          <w:szCs w:val="28"/>
        </w:rPr>
        <w:t xml:space="preserve">của khách hàng, sản phẩm cũng như quy trình kinh doanh của ta. </w:t>
      </w:r>
    </w:p>
    <w:p w14:paraId="5CA0124D" w14:textId="03828D32" w:rsidR="00B27C90" w:rsidRDefault="00B27C90" w:rsidP="00BA1603">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Các công cụ Azure </w:t>
      </w:r>
      <w:r w:rsidR="00EF3CCE">
        <w:rPr>
          <w:rFonts w:ascii="Times New Roman" w:hAnsi="Times New Roman" w:cs="Times New Roman"/>
          <w:sz w:val="28"/>
          <w:szCs w:val="28"/>
        </w:rPr>
        <w:t>ta thường dùng để thực hiện là:</w:t>
      </w:r>
    </w:p>
    <w:p w14:paraId="45FC3707" w14:textId="18BE34E1" w:rsidR="00EF3CCE" w:rsidRDefault="00EF3CCE" w:rsidP="00BA1603">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Az</w:t>
      </w:r>
      <w:r w:rsidR="00D95DEE">
        <w:rPr>
          <w:rFonts w:ascii="Times New Roman" w:hAnsi="Times New Roman" w:cs="Times New Roman"/>
          <w:sz w:val="28"/>
          <w:szCs w:val="28"/>
        </w:rPr>
        <w:t>ur</w:t>
      </w:r>
      <w:r>
        <w:rPr>
          <w:rFonts w:ascii="Times New Roman" w:hAnsi="Times New Roman" w:cs="Times New Roman"/>
          <w:sz w:val="28"/>
          <w:szCs w:val="28"/>
        </w:rPr>
        <w:t xml:space="preserve">e Data Factory </w:t>
      </w:r>
    </w:p>
    <w:p w14:paraId="082823BF" w14:textId="1A1F9103" w:rsidR="00294AFD" w:rsidRDefault="00294AFD" w:rsidP="00BA1603">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Azure Stream Analytics</w:t>
      </w:r>
    </w:p>
    <w:p w14:paraId="1B59D23F" w14:textId="47887367" w:rsidR="00903DD7" w:rsidRPr="00BA1603" w:rsidRDefault="00903DD7" w:rsidP="00BA1603">
      <w:pPr>
        <w:pStyle w:val="ListParagraph"/>
        <w:numPr>
          <w:ilvl w:val="0"/>
          <w:numId w:val="16"/>
        </w:numPr>
        <w:spacing w:line="360" w:lineRule="auto"/>
        <w:rPr>
          <w:rFonts w:ascii="Times New Roman" w:hAnsi="Times New Roman" w:cs="Times New Roman"/>
          <w:b/>
          <w:sz w:val="28"/>
          <w:szCs w:val="28"/>
        </w:rPr>
      </w:pPr>
      <w:r w:rsidRPr="00BA1603">
        <w:rPr>
          <w:rFonts w:ascii="Times New Roman" w:hAnsi="Times New Roman" w:cs="Times New Roman"/>
          <w:b/>
          <w:sz w:val="28"/>
          <w:szCs w:val="28"/>
        </w:rPr>
        <w:t>Lưu trữ dữ liệu</w:t>
      </w:r>
      <w:r w:rsidR="00BA1603">
        <w:rPr>
          <w:rFonts w:ascii="Times New Roman" w:hAnsi="Times New Roman" w:cs="Times New Roman"/>
          <w:b/>
          <w:bCs/>
          <w:sz w:val="28"/>
          <w:szCs w:val="28"/>
        </w:rPr>
        <w:t xml:space="preserve"> - Storage</w:t>
      </w:r>
    </w:p>
    <w:p w14:paraId="7295CF53" w14:textId="77777777" w:rsidR="00D85075" w:rsidRDefault="00D85075" w:rsidP="00BA1603">
      <w:pPr>
        <w:spacing w:line="360" w:lineRule="auto"/>
        <w:ind w:left="720"/>
        <w:rPr>
          <w:rFonts w:ascii="Times New Roman" w:hAnsi="Times New Roman" w:cs="Times New Roman"/>
          <w:sz w:val="28"/>
          <w:szCs w:val="28"/>
        </w:rPr>
      </w:pPr>
      <w:r>
        <w:rPr>
          <w:rFonts w:ascii="Times New Roman" w:hAnsi="Times New Roman" w:cs="Times New Roman"/>
          <w:sz w:val="28"/>
          <w:szCs w:val="28"/>
        </w:rPr>
        <w:t xml:space="preserve">Kho dữ liệu trung tâm có thể được tạo ra và duy trì bằng nhiều phương pháp và định dạng khác nhau. </w:t>
      </w:r>
      <w:r w:rsidR="00CA4F34">
        <w:rPr>
          <w:rFonts w:ascii="Times New Roman" w:hAnsi="Times New Roman" w:cs="Times New Roman"/>
          <w:sz w:val="28"/>
          <w:szCs w:val="28"/>
        </w:rPr>
        <w:t xml:space="preserve">Khi ta muốn </w:t>
      </w:r>
      <w:r w:rsidR="00BB672C">
        <w:rPr>
          <w:rFonts w:ascii="Times New Roman" w:hAnsi="Times New Roman" w:cs="Times New Roman"/>
          <w:sz w:val="28"/>
          <w:szCs w:val="28"/>
        </w:rPr>
        <w:t>truy cập nhanh vào dữ liệu theo real – time (thời gian thực)</w:t>
      </w:r>
      <w:r w:rsidR="00CA4F34">
        <w:rPr>
          <w:rFonts w:ascii="Times New Roman" w:hAnsi="Times New Roman" w:cs="Times New Roman"/>
          <w:sz w:val="28"/>
          <w:szCs w:val="28"/>
        </w:rPr>
        <w:t xml:space="preserve"> thì phương pháp Data Lake </w:t>
      </w:r>
      <w:r w:rsidR="009E5683">
        <w:rPr>
          <w:rFonts w:ascii="Times New Roman" w:hAnsi="Times New Roman" w:cs="Times New Roman"/>
          <w:sz w:val="28"/>
          <w:szCs w:val="28"/>
        </w:rPr>
        <w:t>là phù hợp</w:t>
      </w:r>
      <w:r w:rsidR="0007167B">
        <w:rPr>
          <w:rFonts w:ascii="Times New Roman" w:hAnsi="Times New Roman" w:cs="Times New Roman"/>
          <w:sz w:val="28"/>
          <w:szCs w:val="28"/>
        </w:rPr>
        <w:t>, trong khi kho dữ liệu được quản lý và mô hình hóa phù hợp với thông tin chi tiết hoàn chỉnh và nhiều trường hợp sử dụng như báo cáo, thông tin</w:t>
      </w:r>
      <w:r w:rsidR="0007306D">
        <w:rPr>
          <w:rFonts w:ascii="Times New Roman" w:hAnsi="Times New Roman" w:cs="Times New Roman"/>
          <w:sz w:val="28"/>
          <w:szCs w:val="28"/>
        </w:rPr>
        <w:t xml:space="preserve"> chi tiết</w:t>
      </w:r>
      <w:r w:rsidR="00D95DEE">
        <w:rPr>
          <w:rFonts w:ascii="Times New Roman" w:hAnsi="Times New Roman" w:cs="Times New Roman"/>
          <w:sz w:val="28"/>
          <w:szCs w:val="28"/>
        </w:rPr>
        <w:t>. Các công cụ của Azure giúp ta thực hiện việc này:</w:t>
      </w:r>
    </w:p>
    <w:p w14:paraId="5B5A2FF8" w14:textId="5F91AC8F" w:rsidR="00D95DEE" w:rsidRDefault="00D95DEE" w:rsidP="00BA1603">
      <w:pPr>
        <w:pStyle w:val="ListParagraph"/>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Azure Blob Storage</w:t>
      </w:r>
    </w:p>
    <w:p w14:paraId="056F7733" w14:textId="4A3D6686" w:rsidR="00D95DEE" w:rsidRDefault="00D95DEE" w:rsidP="00BA1603">
      <w:pPr>
        <w:pStyle w:val="ListParagraph"/>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Azure Data Lake</w:t>
      </w:r>
    </w:p>
    <w:p w14:paraId="29648179" w14:textId="30930762" w:rsidR="00D95DEE" w:rsidRDefault="00D95DEE" w:rsidP="00BA1603">
      <w:pPr>
        <w:pStyle w:val="ListParagraph"/>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Azure SQL Database</w:t>
      </w:r>
    </w:p>
    <w:p w14:paraId="4D20D354" w14:textId="1D262FFC" w:rsidR="00903DD7" w:rsidRPr="00BA1603" w:rsidRDefault="00903DD7" w:rsidP="00BA1603">
      <w:pPr>
        <w:pStyle w:val="ListParagraph"/>
        <w:numPr>
          <w:ilvl w:val="0"/>
          <w:numId w:val="16"/>
        </w:numPr>
        <w:spacing w:line="360" w:lineRule="auto"/>
        <w:rPr>
          <w:rFonts w:ascii="Times New Roman" w:hAnsi="Times New Roman" w:cs="Times New Roman"/>
          <w:b/>
          <w:sz w:val="28"/>
          <w:szCs w:val="28"/>
        </w:rPr>
      </w:pPr>
      <w:r w:rsidRPr="00BA1603">
        <w:rPr>
          <w:rFonts w:ascii="Times New Roman" w:hAnsi="Times New Roman" w:cs="Times New Roman"/>
          <w:b/>
          <w:sz w:val="28"/>
          <w:szCs w:val="28"/>
        </w:rPr>
        <w:t>Phân tích dữ liệu</w:t>
      </w:r>
      <w:r w:rsidR="00BA1603">
        <w:rPr>
          <w:rFonts w:ascii="Times New Roman" w:hAnsi="Times New Roman" w:cs="Times New Roman"/>
          <w:b/>
          <w:bCs/>
          <w:sz w:val="28"/>
          <w:szCs w:val="28"/>
        </w:rPr>
        <w:t xml:space="preserve"> - Analytics</w:t>
      </w:r>
    </w:p>
    <w:p w14:paraId="3749C8E5" w14:textId="16C17BD8" w:rsidR="00890E94" w:rsidRDefault="00890E94" w:rsidP="00BA1603">
      <w:pPr>
        <w:spacing w:line="360" w:lineRule="auto"/>
        <w:ind w:left="720"/>
        <w:rPr>
          <w:rFonts w:ascii="Times New Roman" w:hAnsi="Times New Roman" w:cs="Times New Roman"/>
          <w:sz w:val="28"/>
          <w:szCs w:val="28"/>
        </w:rPr>
      </w:pPr>
      <w:r>
        <w:rPr>
          <w:rFonts w:ascii="Times New Roman" w:hAnsi="Times New Roman" w:cs="Times New Roman"/>
          <w:sz w:val="28"/>
          <w:szCs w:val="28"/>
        </w:rPr>
        <w:t>Khi dữ liệu của ta được nhập vào kho lưu trữ trung tâm</w:t>
      </w:r>
      <w:r w:rsidR="004C226E">
        <w:rPr>
          <w:rFonts w:ascii="Times New Roman" w:hAnsi="Times New Roman" w:cs="Times New Roman"/>
          <w:sz w:val="28"/>
          <w:szCs w:val="28"/>
        </w:rPr>
        <w:t xml:space="preserve"> thì</w:t>
      </w:r>
      <w:r>
        <w:rPr>
          <w:rFonts w:ascii="Times New Roman" w:hAnsi="Times New Roman" w:cs="Times New Roman"/>
          <w:sz w:val="28"/>
          <w:szCs w:val="28"/>
        </w:rPr>
        <w:t xml:space="preserve"> được chuẩn </w:t>
      </w:r>
      <w:r w:rsidR="004C226E">
        <w:rPr>
          <w:rFonts w:ascii="Times New Roman" w:hAnsi="Times New Roman" w:cs="Times New Roman"/>
          <w:sz w:val="28"/>
          <w:szCs w:val="28"/>
        </w:rPr>
        <w:t>bị cho báo cáo và phân tích</w:t>
      </w:r>
      <w:r w:rsidR="00170245">
        <w:rPr>
          <w:rFonts w:ascii="Times New Roman" w:hAnsi="Times New Roman" w:cs="Times New Roman"/>
          <w:sz w:val="28"/>
          <w:szCs w:val="28"/>
        </w:rPr>
        <w:t xml:space="preserve">. Ta có thể tận dụng các công cụ </w:t>
      </w:r>
      <w:r w:rsidR="002D6B84">
        <w:rPr>
          <w:rFonts w:ascii="Times New Roman" w:hAnsi="Times New Roman" w:cs="Times New Roman"/>
          <w:sz w:val="28"/>
          <w:szCs w:val="28"/>
        </w:rPr>
        <w:t xml:space="preserve">mạnh mẽ hiện giờ để có thể có được </w:t>
      </w:r>
      <w:r w:rsidR="002D6B84">
        <w:rPr>
          <w:rFonts w:ascii="Times New Roman" w:hAnsi="Times New Roman" w:cs="Times New Roman"/>
          <w:sz w:val="28"/>
          <w:szCs w:val="28"/>
        </w:rPr>
        <w:lastRenderedPageBreak/>
        <w:t>thông tin chi tiết, cụ thể về khách hàng, sản phẩm hoặc là quy trình kinh doanh của ta. Ngoài ra, ta cũng có thể dự đoán</w:t>
      </w:r>
      <w:r w:rsidR="00FE2A0F">
        <w:rPr>
          <w:rFonts w:ascii="Times New Roman" w:hAnsi="Times New Roman" w:cs="Times New Roman"/>
          <w:sz w:val="28"/>
          <w:szCs w:val="28"/>
        </w:rPr>
        <w:t xml:space="preserve"> kết quả để doanh nghiệp của ta có thể phản ứng nhanh với những khó khăn, trục trặc xảy ra. </w:t>
      </w:r>
    </w:p>
    <w:p w14:paraId="273A7AAB" w14:textId="28BFC785" w:rsidR="001C3390" w:rsidRDefault="001C3390" w:rsidP="00BA1603">
      <w:pPr>
        <w:spacing w:line="360" w:lineRule="auto"/>
        <w:ind w:firstLine="720"/>
        <w:rPr>
          <w:rFonts w:ascii="Times New Roman" w:hAnsi="Times New Roman" w:cs="Times New Roman"/>
          <w:sz w:val="28"/>
          <w:szCs w:val="28"/>
        </w:rPr>
      </w:pPr>
      <w:r>
        <w:rPr>
          <w:rFonts w:ascii="Times New Roman" w:hAnsi="Times New Roman" w:cs="Times New Roman"/>
          <w:sz w:val="28"/>
          <w:szCs w:val="28"/>
        </w:rPr>
        <w:t>Các công cụ Azure giúp ta thực hiện:</w:t>
      </w:r>
    </w:p>
    <w:p w14:paraId="5DA03FF0" w14:textId="6F176100" w:rsidR="001C3390" w:rsidRDefault="001C3390" w:rsidP="00BA1603">
      <w:pPr>
        <w:pStyle w:val="ListParagraph"/>
        <w:numPr>
          <w:ilvl w:val="0"/>
          <w:numId w:val="20"/>
        </w:numPr>
        <w:spacing w:line="360" w:lineRule="auto"/>
        <w:rPr>
          <w:rFonts w:ascii="Times New Roman" w:hAnsi="Times New Roman" w:cs="Times New Roman"/>
          <w:sz w:val="28"/>
          <w:szCs w:val="28"/>
        </w:rPr>
      </w:pPr>
      <w:r>
        <w:rPr>
          <w:rFonts w:ascii="Times New Roman" w:hAnsi="Times New Roman" w:cs="Times New Roman"/>
          <w:sz w:val="28"/>
          <w:szCs w:val="28"/>
        </w:rPr>
        <w:t>Azure Synapse</w:t>
      </w:r>
    </w:p>
    <w:p w14:paraId="6A410A90" w14:textId="706CD57E" w:rsidR="001F728A" w:rsidRPr="001F728A" w:rsidRDefault="001F728A" w:rsidP="00BA1603">
      <w:pPr>
        <w:pStyle w:val="ListParagraph"/>
        <w:numPr>
          <w:ilvl w:val="0"/>
          <w:numId w:val="20"/>
        </w:numPr>
        <w:spacing w:line="360" w:lineRule="auto"/>
        <w:rPr>
          <w:rFonts w:ascii="Times New Roman" w:hAnsi="Times New Roman" w:cs="Times New Roman"/>
          <w:sz w:val="28"/>
          <w:szCs w:val="28"/>
        </w:rPr>
      </w:pPr>
      <w:r w:rsidRPr="001F728A">
        <w:rPr>
          <w:rFonts w:ascii="Times New Roman" w:hAnsi="Times New Roman" w:cs="Times New Roman"/>
          <w:sz w:val="28"/>
          <w:szCs w:val="28"/>
        </w:rPr>
        <w:t>Azure Databricks</w:t>
      </w:r>
    </w:p>
    <w:p w14:paraId="5C3F35C4" w14:textId="34C44A0A" w:rsidR="001F728A" w:rsidRPr="001F728A" w:rsidRDefault="001F728A" w:rsidP="00BA1603">
      <w:pPr>
        <w:pStyle w:val="ListParagraph"/>
        <w:numPr>
          <w:ilvl w:val="0"/>
          <w:numId w:val="20"/>
        </w:numPr>
        <w:spacing w:line="360" w:lineRule="auto"/>
        <w:rPr>
          <w:rFonts w:ascii="Times New Roman" w:hAnsi="Times New Roman" w:cs="Times New Roman"/>
          <w:sz w:val="28"/>
          <w:szCs w:val="28"/>
        </w:rPr>
      </w:pPr>
      <w:r w:rsidRPr="001F728A">
        <w:rPr>
          <w:rFonts w:ascii="Times New Roman" w:hAnsi="Times New Roman" w:cs="Times New Roman"/>
          <w:sz w:val="28"/>
          <w:szCs w:val="28"/>
        </w:rPr>
        <w:t xml:space="preserve">Power BI </w:t>
      </w:r>
    </w:p>
    <w:p w14:paraId="0AE0EDE0" w14:textId="78106542" w:rsidR="001C3390" w:rsidRDefault="001F728A" w:rsidP="00BA1603">
      <w:pPr>
        <w:pStyle w:val="ListParagraph"/>
        <w:numPr>
          <w:ilvl w:val="0"/>
          <w:numId w:val="20"/>
        </w:numPr>
        <w:spacing w:line="360" w:lineRule="auto"/>
        <w:rPr>
          <w:rFonts w:ascii="Times New Roman" w:hAnsi="Times New Roman" w:cs="Times New Roman"/>
          <w:sz w:val="28"/>
          <w:szCs w:val="28"/>
        </w:rPr>
      </w:pPr>
      <w:r w:rsidRPr="001F728A">
        <w:rPr>
          <w:rFonts w:ascii="Times New Roman" w:hAnsi="Times New Roman" w:cs="Times New Roman"/>
          <w:sz w:val="28"/>
          <w:szCs w:val="28"/>
        </w:rPr>
        <w:t>Azure Machine Learning</w:t>
      </w:r>
    </w:p>
    <w:p w14:paraId="1D28D3B1" w14:textId="6D9242F3" w:rsidR="00E83445" w:rsidRPr="0089297A" w:rsidRDefault="0089297A" w:rsidP="00BA1603">
      <w:pPr>
        <w:spacing w:line="360" w:lineRule="auto"/>
        <w:ind w:left="633"/>
        <w:rPr>
          <w:rFonts w:ascii="Times New Roman" w:hAnsi="Times New Roman" w:cs="Times New Roman"/>
          <w:sz w:val="28"/>
          <w:szCs w:val="28"/>
        </w:rPr>
      </w:pPr>
      <w:r>
        <w:rPr>
          <w:rFonts w:ascii="Times New Roman" w:hAnsi="Times New Roman" w:cs="Times New Roman"/>
          <w:sz w:val="28"/>
          <w:szCs w:val="28"/>
        </w:rPr>
        <w:t xml:space="preserve">Một trong những công cụ này </w:t>
      </w:r>
      <w:r w:rsidR="00E83445">
        <w:rPr>
          <w:rFonts w:ascii="Times New Roman" w:hAnsi="Times New Roman" w:cs="Times New Roman"/>
          <w:sz w:val="28"/>
          <w:szCs w:val="28"/>
        </w:rPr>
        <w:t>có vai trò quan trọng trọng trong kiến trúc</w:t>
      </w:r>
      <w:r w:rsidR="00A95697">
        <w:rPr>
          <w:rFonts w:ascii="Times New Roman" w:hAnsi="Times New Roman" w:cs="Times New Roman"/>
          <w:sz w:val="28"/>
          <w:szCs w:val="28"/>
        </w:rPr>
        <w:t xml:space="preserve"> dữ liệu tổng thể của ta. Khi tổ chức của ta phát triển và lớn mạnh </w:t>
      </w:r>
      <w:r w:rsidR="00B47009">
        <w:rPr>
          <w:rFonts w:ascii="Times New Roman" w:hAnsi="Times New Roman" w:cs="Times New Roman"/>
          <w:sz w:val="28"/>
          <w:szCs w:val="28"/>
        </w:rPr>
        <w:t>trong Data và Analytics</w:t>
      </w:r>
      <w:r w:rsidR="000A5CB7">
        <w:rPr>
          <w:rFonts w:ascii="Times New Roman" w:hAnsi="Times New Roman" w:cs="Times New Roman"/>
          <w:sz w:val="28"/>
          <w:szCs w:val="28"/>
        </w:rPr>
        <w:t>.</w:t>
      </w:r>
    </w:p>
    <w:p w14:paraId="207FB114" w14:textId="5BBB0ECE" w:rsidR="007169AD" w:rsidRPr="0017072F" w:rsidRDefault="00CD65CD" w:rsidP="00E22924">
      <w:pPr>
        <w:pStyle w:val="Heading3"/>
        <w:numPr>
          <w:ilvl w:val="1"/>
          <w:numId w:val="2"/>
        </w:numPr>
        <w:spacing w:line="360" w:lineRule="auto"/>
        <w:rPr>
          <w:rFonts w:cs="Times New Roman"/>
          <w:color w:val="4BACC6" w:themeColor="accent5"/>
        </w:rPr>
      </w:pPr>
      <w:bookmarkStart w:id="7" w:name="_Toc122027987"/>
      <w:r w:rsidRPr="0017072F">
        <w:rPr>
          <w:rFonts w:cs="Times New Roman"/>
          <w:color w:val="4BACC6" w:themeColor="accent5"/>
        </w:rPr>
        <w:t xml:space="preserve">Kiến trúc hệ thống của </w:t>
      </w:r>
      <w:r w:rsidR="007169AD" w:rsidRPr="0017072F">
        <w:rPr>
          <w:rFonts w:cs="Times New Roman"/>
          <w:color w:val="4BACC6" w:themeColor="accent5"/>
        </w:rPr>
        <w:t>Azure Synapse Analytics</w:t>
      </w:r>
      <w:bookmarkEnd w:id="7"/>
    </w:p>
    <w:p w14:paraId="5025F87F" w14:textId="7E95D44A" w:rsidR="00BA0EF7" w:rsidRDefault="00FE566F" w:rsidP="00BA1603">
      <w:pPr>
        <w:spacing w:line="360" w:lineRule="auto"/>
        <w:ind w:left="633"/>
        <w:rPr>
          <w:rFonts w:ascii="Times New Roman" w:hAnsi="Times New Roman" w:cs="Times New Roman"/>
          <w:sz w:val="28"/>
          <w:szCs w:val="28"/>
        </w:rPr>
      </w:pPr>
      <w:r>
        <w:rPr>
          <w:rFonts w:ascii="Times New Roman" w:hAnsi="Times New Roman" w:cs="Times New Roman"/>
          <w:sz w:val="28"/>
          <w:szCs w:val="28"/>
        </w:rPr>
        <w:t xml:space="preserve">Kiến trúc </w:t>
      </w:r>
      <w:r w:rsidR="00B66EF3">
        <w:rPr>
          <w:rFonts w:ascii="Times New Roman" w:hAnsi="Times New Roman" w:cs="Times New Roman"/>
          <w:sz w:val="28"/>
          <w:szCs w:val="28"/>
        </w:rPr>
        <w:t>Azure Synapse bao gồm 4 thành phần:</w:t>
      </w:r>
    </w:p>
    <w:p w14:paraId="31FD7CC7" w14:textId="7FACE2D7" w:rsidR="00B66EF3" w:rsidRDefault="00C12874" w:rsidP="00BA1603">
      <w:pPr>
        <w:spacing w:line="360" w:lineRule="auto"/>
        <w:ind w:firstLine="633"/>
        <w:rPr>
          <w:rFonts w:ascii="Times New Roman" w:hAnsi="Times New Roman" w:cs="Times New Roman"/>
          <w:sz w:val="28"/>
          <w:szCs w:val="28"/>
        </w:rPr>
      </w:pPr>
      <w:r w:rsidRPr="00BA1603">
        <w:rPr>
          <w:rFonts w:ascii="Times New Roman" w:hAnsi="Times New Roman" w:cs="Times New Roman"/>
          <w:b/>
          <w:sz w:val="28"/>
          <w:szCs w:val="28"/>
        </w:rPr>
        <w:t>Synapse SQL</w:t>
      </w:r>
      <w:r>
        <w:rPr>
          <w:rFonts w:ascii="Times New Roman" w:hAnsi="Times New Roman" w:cs="Times New Roman"/>
          <w:sz w:val="28"/>
          <w:szCs w:val="28"/>
        </w:rPr>
        <w:t xml:space="preserve">: </w:t>
      </w:r>
      <w:r w:rsidR="00E00E21">
        <w:rPr>
          <w:rFonts w:ascii="Times New Roman" w:hAnsi="Times New Roman" w:cs="Times New Roman"/>
          <w:sz w:val="28"/>
          <w:szCs w:val="28"/>
        </w:rPr>
        <w:t xml:space="preserve">Hoàn thành phân tích dựa trên T </w:t>
      </w:r>
      <w:r w:rsidR="00025117">
        <w:rPr>
          <w:rFonts w:ascii="Times New Roman" w:hAnsi="Times New Roman" w:cs="Times New Roman"/>
          <w:sz w:val="28"/>
          <w:szCs w:val="28"/>
        </w:rPr>
        <w:t>–</w:t>
      </w:r>
      <w:r w:rsidR="00E00E21">
        <w:rPr>
          <w:rFonts w:ascii="Times New Roman" w:hAnsi="Times New Roman" w:cs="Times New Roman"/>
          <w:sz w:val="28"/>
          <w:szCs w:val="28"/>
        </w:rPr>
        <w:t xml:space="preserve"> SQL</w:t>
      </w:r>
      <w:r w:rsidR="00C968B6">
        <w:rPr>
          <w:rFonts w:ascii="Times New Roman" w:hAnsi="Times New Roman" w:cs="Times New Roman"/>
          <w:sz w:val="28"/>
          <w:szCs w:val="28"/>
        </w:rPr>
        <w:t>.</w:t>
      </w:r>
    </w:p>
    <w:p w14:paraId="6F47973D" w14:textId="4FCE6E7A" w:rsidR="00025117" w:rsidRDefault="00025117" w:rsidP="00DB7E7F">
      <w:pPr>
        <w:pStyle w:val="ListParagraph"/>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 xml:space="preserve">Nhóm SQL chuyên </w:t>
      </w:r>
      <w:r w:rsidR="008A79A8">
        <w:rPr>
          <w:rFonts w:ascii="Times New Roman" w:hAnsi="Times New Roman" w:cs="Times New Roman"/>
          <w:sz w:val="28"/>
          <w:szCs w:val="28"/>
        </w:rPr>
        <w:t xml:space="preserve">dụng (trả cho mỗi DWU được </w:t>
      </w:r>
      <w:r w:rsidR="004E361C">
        <w:rPr>
          <w:rFonts w:ascii="Times New Roman" w:hAnsi="Times New Roman" w:cs="Times New Roman"/>
          <w:sz w:val="28"/>
          <w:szCs w:val="28"/>
        </w:rPr>
        <w:t>cung cấp)</w:t>
      </w:r>
      <w:r w:rsidR="00C968B6">
        <w:rPr>
          <w:rFonts w:ascii="Times New Roman" w:hAnsi="Times New Roman" w:cs="Times New Roman"/>
          <w:sz w:val="28"/>
          <w:szCs w:val="28"/>
        </w:rPr>
        <w:t>.</w:t>
      </w:r>
    </w:p>
    <w:p w14:paraId="4FF0E4B6" w14:textId="64A28CF0" w:rsidR="004E361C" w:rsidRDefault="004E361C" w:rsidP="00DB7E7F">
      <w:pPr>
        <w:pStyle w:val="ListParagraph"/>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 xml:space="preserve">Nhóm SQL không có máy chủ (trả </w:t>
      </w:r>
      <w:r w:rsidR="00B51266">
        <w:rPr>
          <w:rFonts w:ascii="Times New Roman" w:hAnsi="Times New Roman" w:cs="Times New Roman"/>
          <w:sz w:val="28"/>
          <w:szCs w:val="28"/>
        </w:rPr>
        <w:t>cho mỗi TB được xử lý)</w:t>
      </w:r>
      <w:r w:rsidR="00C968B6">
        <w:rPr>
          <w:rFonts w:ascii="Times New Roman" w:hAnsi="Times New Roman" w:cs="Times New Roman"/>
          <w:sz w:val="28"/>
          <w:szCs w:val="28"/>
        </w:rPr>
        <w:t>.</w:t>
      </w:r>
    </w:p>
    <w:p w14:paraId="397FA991" w14:textId="5F67D2F5" w:rsidR="00B51266" w:rsidRDefault="004D044E" w:rsidP="00BA1603">
      <w:pPr>
        <w:spacing w:line="360" w:lineRule="auto"/>
        <w:ind w:left="720"/>
        <w:rPr>
          <w:rFonts w:ascii="Times New Roman" w:hAnsi="Times New Roman" w:cs="Times New Roman"/>
          <w:sz w:val="28"/>
          <w:szCs w:val="28"/>
        </w:rPr>
      </w:pPr>
      <w:r w:rsidRPr="00BA1603">
        <w:rPr>
          <w:rFonts w:ascii="Times New Roman" w:hAnsi="Times New Roman" w:cs="Times New Roman"/>
          <w:b/>
          <w:sz w:val="28"/>
          <w:szCs w:val="28"/>
        </w:rPr>
        <w:t>Spark</w:t>
      </w:r>
      <w:r>
        <w:rPr>
          <w:rFonts w:ascii="Times New Roman" w:hAnsi="Times New Roman" w:cs="Times New Roman"/>
          <w:sz w:val="28"/>
          <w:szCs w:val="28"/>
        </w:rPr>
        <w:t>:</w:t>
      </w:r>
      <w:r w:rsidR="00614C9D">
        <w:rPr>
          <w:rFonts w:ascii="Times New Roman" w:hAnsi="Times New Roman" w:cs="Times New Roman"/>
          <w:sz w:val="28"/>
          <w:szCs w:val="28"/>
        </w:rPr>
        <w:t xml:space="preserve"> Tích hợp</w:t>
      </w:r>
      <w:r w:rsidR="00C77445">
        <w:rPr>
          <w:rFonts w:ascii="Times New Roman" w:hAnsi="Times New Roman" w:cs="Times New Roman"/>
          <w:sz w:val="28"/>
          <w:szCs w:val="28"/>
        </w:rPr>
        <w:t xml:space="preserve"> sâu</w:t>
      </w:r>
      <w:r>
        <w:rPr>
          <w:rFonts w:ascii="Times New Roman" w:hAnsi="Times New Roman" w:cs="Times New Roman"/>
          <w:sz w:val="28"/>
          <w:szCs w:val="28"/>
        </w:rPr>
        <w:t xml:space="preserve"> </w:t>
      </w:r>
      <w:r w:rsidR="00171723">
        <w:rPr>
          <w:rFonts w:ascii="Times New Roman" w:hAnsi="Times New Roman" w:cs="Times New Roman"/>
          <w:sz w:val="28"/>
          <w:szCs w:val="28"/>
        </w:rPr>
        <w:t>Apache Spark</w:t>
      </w:r>
      <w:r w:rsidR="00C968B6">
        <w:rPr>
          <w:rFonts w:ascii="Times New Roman" w:hAnsi="Times New Roman" w:cs="Times New Roman"/>
          <w:sz w:val="28"/>
          <w:szCs w:val="28"/>
        </w:rPr>
        <w:t>.</w:t>
      </w:r>
    </w:p>
    <w:p w14:paraId="18974E8B" w14:textId="6E34E456" w:rsidR="00C968B6" w:rsidRDefault="00C968B6" w:rsidP="00BA1603">
      <w:pPr>
        <w:spacing w:line="360" w:lineRule="auto"/>
        <w:ind w:left="720"/>
        <w:rPr>
          <w:rFonts w:ascii="Times New Roman" w:hAnsi="Times New Roman" w:cs="Times New Roman"/>
          <w:sz w:val="28"/>
          <w:szCs w:val="28"/>
        </w:rPr>
      </w:pPr>
      <w:r w:rsidRPr="00BA1603">
        <w:rPr>
          <w:rFonts w:ascii="Times New Roman" w:hAnsi="Times New Roman" w:cs="Times New Roman"/>
          <w:b/>
          <w:sz w:val="28"/>
          <w:szCs w:val="28"/>
        </w:rPr>
        <w:t>Synapse Pipelines</w:t>
      </w:r>
      <w:r>
        <w:rPr>
          <w:rFonts w:ascii="Times New Roman" w:hAnsi="Times New Roman" w:cs="Times New Roman"/>
          <w:sz w:val="28"/>
          <w:szCs w:val="28"/>
        </w:rPr>
        <w:t xml:space="preserve">: </w:t>
      </w:r>
      <w:r w:rsidR="005B4348">
        <w:rPr>
          <w:rFonts w:ascii="Times New Roman" w:hAnsi="Times New Roman" w:cs="Times New Roman"/>
          <w:sz w:val="28"/>
          <w:szCs w:val="28"/>
        </w:rPr>
        <w:t>T</w:t>
      </w:r>
      <w:r w:rsidR="00C356E6">
        <w:rPr>
          <w:rFonts w:ascii="Times New Roman" w:hAnsi="Times New Roman" w:cs="Times New Roman"/>
          <w:sz w:val="28"/>
          <w:szCs w:val="28"/>
        </w:rPr>
        <w:t>ích hợp dữ liệu kết hợp.</w:t>
      </w:r>
    </w:p>
    <w:p w14:paraId="3D25B7C6" w14:textId="77777777" w:rsidR="00E37BFA" w:rsidRDefault="00C356E6" w:rsidP="00BA1603">
      <w:pPr>
        <w:spacing w:line="360" w:lineRule="auto"/>
        <w:ind w:left="720"/>
        <w:rPr>
          <w:rFonts w:ascii="Times New Roman" w:hAnsi="Times New Roman" w:cs="Times New Roman"/>
          <w:sz w:val="28"/>
          <w:szCs w:val="28"/>
        </w:rPr>
      </w:pPr>
      <w:r w:rsidRPr="00BA1603">
        <w:rPr>
          <w:rFonts w:ascii="Times New Roman" w:hAnsi="Times New Roman" w:cs="Times New Roman"/>
          <w:b/>
          <w:sz w:val="28"/>
          <w:szCs w:val="28"/>
        </w:rPr>
        <w:t>Studio</w:t>
      </w:r>
      <w:r>
        <w:rPr>
          <w:rFonts w:ascii="Times New Roman" w:hAnsi="Times New Roman" w:cs="Times New Roman"/>
          <w:sz w:val="28"/>
          <w:szCs w:val="28"/>
        </w:rPr>
        <w:t xml:space="preserve">: </w:t>
      </w:r>
      <w:r w:rsidR="00FB141B">
        <w:rPr>
          <w:rFonts w:ascii="Times New Roman" w:hAnsi="Times New Roman" w:cs="Times New Roman"/>
          <w:sz w:val="28"/>
          <w:szCs w:val="28"/>
        </w:rPr>
        <w:t xml:space="preserve">Trải nghiệm người </w:t>
      </w:r>
      <w:r w:rsidR="0021622D">
        <w:rPr>
          <w:rFonts w:ascii="Times New Roman" w:hAnsi="Times New Roman" w:cs="Times New Roman"/>
          <w:sz w:val="28"/>
          <w:szCs w:val="28"/>
        </w:rPr>
        <w:t>dùng</w:t>
      </w:r>
      <w:r w:rsidR="001B4990">
        <w:rPr>
          <w:rFonts w:ascii="Times New Roman" w:hAnsi="Times New Roman" w:cs="Times New Roman"/>
          <w:sz w:val="28"/>
          <w:szCs w:val="28"/>
        </w:rPr>
        <w:t xml:space="preserve"> hợp nhất</w:t>
      </w:r>
    </w:p>
    <w:p w14:paraId="08768E55" w14:textId="33B33219" w:rsidR="00DB6B14" w:rsidRDefault="00957005" w:rsidP="00E22924">
      <w:pPr>
        <w:spacing w:line="360" w:lineRule="auto"/>
        <w:ind w:left="1170"/>
        <w:rPr>
          <w:rFonts w:ascii="Times New Roman" w:hAnsi="Times New Roman" w:cs="Times New Roman"/>
          <w:sz w:val="28"/>
          <w:szCs w:val="28"/>
        </w:rPr>
      </w:pPr>
      <w:r w:rsidRPr="00DB7E7F">
        <w:rPr>
          <w:rFonts w:ascii="Times New Roman" w:hAnsi="Times New Roman" w:cs="Times New Roman"/>
          <w:b/>
          <w:sz w:val="28"/>
          <w:szCs w:val="28"/>
        </w:rPr>
        <w:t>-</w:t>
      </w:r>
      <w:r w:rsidR="000F0661" w:rsidRPr="00DB7E7F">
        <w:rPr>
          <w:rFonts w:ascii="Times New Roman" w:hAnsi="Times New Roman" w:cs="Times New Roman"/>
          <w:b/>
          <w:sz w:val="28"/>
          <w:szCs w:val="28"/>
        </w:rPr>
        <w:tab/>
      </w:r>
      <w:r w:rsidR="00DB6B14" w:rsidRPr="00DB7E7F">
        <w:rPr>
          <w:rFonts w:ascii="Times New Roman" w:hAnsi="Times New Roman" w:cs="Times New Roman"/>
          <w:b/>
          <w:sz w:val="28"/>
          <w:szCs w:val="28"/>
        </w:rPr>
        <w:t>Syna</w:t>
      </w:r>
      <w:r w:rsidR="000508BA" w:rsidRPr="00DB7E7F">
        <w:rPr>
          <w:rFonts w:ascii="Times New Roman" w:hAnsi="Times New Roman" w:cs="Times New Roman"/>
          <w:b/>
          <w:sz w:val="28"/>
          <w:szCs w:val="28"/>
        </w:rPr>
        <w:t>pse SQL</w:t>
      </w:r>
      <w:r w:rsidR="000508BA" w:rsidRPr="00957005">
        <w:rPr>
          <w:rFonts w:ascii="Times New Roman" w:hAnsi="Times New Roman" w:cs="Times New Roman"/>
          <w:sz w:val="28"/>
          <w:szCs w:val="28"/>
        </w:rPr>
        <w:t xml:space="preserve">: </w:t>
      </w:r>
      <w:r w:rsidR="005A15E8" w:rsidRPr="00957005">
        <w:rPr>
          <w:rFonts w:ascii="Times New Roman" w:hAnsi="Times New Roman" w:cs="Times New Roman"/>
          <w:sz w:val="28"/>
          <w:szCs w:val="28"/>
        </w:rPr>
        <w:t>Đây là khả năng thực hiện phân tích dựa tren T – SQL trong không gian làm việc của Synapse. Nó bao gồm hai mô hình tiêu thụ: chuyên dụng và phi máy chủ</w:t>
      </w:r>
      <w:r w:rsidR="00981F27" w:rsidRPr="00957005">
        <w:rPr>
          <w:rFonts w:ascii="Times New Roman" w:hAnsi="Times New Roman" w:cs="Times New Roman"/>
          <w:sz w:val="28"/>
          <w:szCs w:val="28"/>
        </w:rPr>
        <w:t>.</w:t>
      </w:r>
    </w:p>
    <w:p w14:paraId="18797BA6" w14:textId="73A82F24" w:rsidR="00E37BFA" w:rsidRPr="00826A64" w:rsidRDefault="006B3C3F" w:rsidP="00E22924">
      <w:pPr>
        <w:pStyle w:val="ListParagraph"/>
        <w:numPr>
          <w:ilvl w:val="0"/>
          <w:numId w:val="7"/>
        </w:numPr>
        <w:spacing w:line="360" w:lineRule="auto"/>
        <w:rPr>
          <w:rFonts w:ascii="Times New Roman" w:hAnsi="Times New Roman" w:cs="Times New Roman"/>
          <w:sz w:val="28"/>
          <w:szCs w:val="28"/>
        </w:rPr>
      </w:pPr>
      <w:r w:rsidRPr="00826A64">
        <w:rPr>
          <w:rFonts w:ascii="Times New Roman" w:hAnsi="Times New Roman" w:cs="Times New Roman"/>
          <w:sz w:val="28"/>
          <w:szCs w:val="28"/>
        </w:rPr>
        <w:lastRenderedPageBreak/>
        <w:t xml:space="preserve">Các nhóm SQL chuyên dụng được sử dụng cho các mô hình chuyên dụng và không </w:t>
      </w:r>
      <w:r w:rsidR="00B1122E" w:rsidRPr="00826A64">
        <w:rPr>
          <w:rFonts w:ascii="Times New Roman" w:hAnsi="Times New Roman" w:cs="Times New Roman"/>
          <w:sz w:val="28"/>
          <w:szCs w:val="28"/>
        </w:rPr>
        <w:t xml:space="preserve">gian làm việc có thể có bất kỳ số lượng </w:t>
      </w:r>
      <w:r w:rsidR="007E223A" w:rsidRPr="00826A64">
        <w:rPr>
          <w:rFonts w:ascii="Times New Roman" w:hAnsi="Times New Roman" w:cs="Times New Roman"/>
          <w:sz w:val="28"/>
          <w:szCs w:val="28"/>
        </w:rPr>
        <w:t xml:space="preserve">pool nào trong số này. </w:t>
      </w:r>
    </w:p>
    <w:p w14:paraId="55C4E376" w14:textId="62023A73" w:rsidR="0098717B" w:rsidRPr="00826A64" w:rsidRDefault="0098717B" w:rsidP="00E22924">
      <w:pPr>
        <w:pStyle w:val="ListParagraph"/>
        <w:numPr>
          <w:ilvl w:val="0"/>
          <w:numId w:val="7"/>
        </w:numPr>
        <w:spacing w:line="360" w:lineRule="auto"/>
        <w:rPr>
          <w:rFonts w:ascii="Times New Roman" w:hAnsi="Times New Roman" w:cs="Times New Roman"/>
          <w:sz w:val="28"/>
          <w:szCs w:val="28"/>
        </w:rPr>
      </w:pPr>
      <w:r w:rsidRPr="00826A64">
        <w:rPr>
          <w:rFonts w:ascii="Times New Roman" w:hAnsi="Times New Roman" w:cs="Times New Roman"/>
          <w:sz w:val="28"/>
          <w:szCs w:val="28"/>
        </w:rPr>
        <w:t xml:space="preserve">Nhóm SQL </w:t>
      </w:r>
      <w:r w:rsidR="00826A64" w:rsidRPr="00826A64">
        <w:rPr>
          <w:rFonts w:ascii="Times New Roman" w:hAnsi="Times New Roman" w:cs="Times New Roman"/>
          <w:sz w:val="28"/>
          <w:szCs w:val="28"/>
        </w:rPr>
        <w:t>phi máy chủ được sử dụng cho các mô hình phi máy chủ và mọi không gian làm việc đều có một những pool này.</w:t>
      </w:r>
    </w:p>
    <w:p w14:paraId="50AB680E" w14:textId="5AC0DB8A" w:rsidR="00826A64" w:rsidRPr="00957005" w:rsidRDefault="00826A64" w:rsidP="00E22924">
      <w:pPr>
        <w:spacing w:line="360" w:lineRule="auto"/>
        <w:ind w:left="1170"/>
        <w:rPr>
          <w:rFonts w:ascii="Times New Roman" w:hAnsi="Times New Roman" w:cs="Times New Roman"/>
          <w:sz w:val="28"/>
          <w:szCs w:val="28"/>
        </w:rPr>
      </w:pPr>
      <w:r>
        <w:rPr>
          <w:rFonts w:ascii="Times New Roman" w:hAnsi="Times New Roman" w:cs="Times New Roman"/>
          <w:sz w:val="28"/>
          <w:szCs w:val="28"/>
        </w:rPr>
        <w:t>-</w:t>
      </w:r>
      <w:r w:rsidR="000F0661">
        <w:rPr>
          <w:rFonts w:ascii="Times New Roman" w:hAnsi="Times New Roman" w:cs="Times New Roman"/>
          <w:sz w:val="28"/>
          <w:szCs w:val="28"/>
        </w:rPr>
        <w:tab/>
      </w:r>
      <w:r w:rsidRPr="00DB7E7F">
        <w:rPr>
          <w:rFonts w:ascii="Times New Roman" w:hAnsi="Times New Roman" w:cs="Times New Roman"/>
          <w:b/>
          <w:sz w:val="28"/>
          <w:szCs w:val="28"/>
        </w:rPr>
        <w:t>Spark</w:t>
      </w:r>
      <w:r>
        <w:rPr>
          <w:rFonts w:ascii="Times New Roman" w:hAnsi="Times New Roman" w:cs="Times New Roman"/>
          <w:sz w:val="28"/>
          <w:szCs w:val="28"/>
        </w:rPr>
        <w:t xml:space="preserve">: </w:t>
      </w:r>
      <w:r w:rsidR="009845C7">
        <w:rPr>
          <w:rFonts w:ascii="Times New Roman" w:hAnsi="Times New Roman" w:cs="Times New Roman"/>
          <w:sz w:val="28"/>
          <w:szCs w:val="28"/>
        </w:rPr>
        <w:t xml:space="preserve">Các nhóm Apache Spark phi máy chủ được tạo và sử dụng trong không gian làm </w:t>
      </w:r>
      <w:r w:rsidR="000F0661">
        <w:rPr>
          <w:rFonts w:ascii="Times New Roman" w:hAnsi="Times New Roman" w:cs="Times New Roman"/>
          <w:sz w:val="28"/>
          <w:szCs w:val="28"/>
        </w:rPr>
        <w:t>việc Synapse để sử dụng phân tích Spark. Nó bao gồm các thành phần:</w:t>
      </w:r>
    </w:p>
    <w:p w14:paraId="0232F488" w14:textId="23836893" w:rsidR="00981F27" w:rsidRDefault="00981F27" w:rsidP="00E22924">
      <w:pPr>
        <w:pStyle w:val="ListParagraph"/>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Apache Spark cho Syn</w:t>
      </w:r>
      <w:r w:rsidR="00EE6324">
        <w:rPr>
          <w:rFonts w:ascii="Times New Roman" w:hAnsi="Times New Roman" w:cs="Times New Roman"/>
          <w:sz w:val="28"/>
          <w:szCs w:val="28"/>
        </w:rPr>
        <w:t>apse.</w:t>
      </w:r>
    </w:p>
    <w:p w14:paraId="6CC4F336" w14:textId="034FA2E0" w:rsidR="00EE6324" w:rsidRDefault="00EE6324" w:rsidP="00E22924">
      <w:pPr>
        <w:pStyle w:val="ListParagraph"/>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Apache Spark pool</w:t>
      </w:r>
    </w:p>
    <w:p w14:paraId="6F6F9C4F" w14:textId="21282C31" w:rsidR="00EE6324" w:rsidRDefault="00EE6324" w:rsidP="00E22924">
      <w:pPr>
        <w:pStyle w:val="ListParagraph"/>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Ứng dụng Spark</w:t>
      </w:r>
    </w:p>
    <w:p w14:paraId="2DFC6F69" w14:textId="1D340BDA" w:rsidR="00EE6324" w:rsidRDefault="00EE6324" w:rsidP="00E22924">
      <w:pPr>
        <w:pStyle w:val="ListParagraph"/>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Spark session</w:t>
      </w:r>
    </w:p>
    <w:p w14:paraId="0DE91FFC" w14:textId="70B76F94" w:rsidR="00EE6324" w:rsidRDefault="00EE6324" w:rsidP="00E22924">
      <w:pPr>
        <w:pStyle w:val="ListParagraph"/>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Định nghĩa Spark job</w:t>
      </w:r>
    </w:p>
    <w:p w14:paraId="501933E7" w14:textId="325ED81F" w:rsidR="005A15E8" w:rsidRPr="000F0661" w:rsidRDefault="00C20A8D" w:rsidP="00DB7E7F">
      <w:pPr>
        <w:pStyle w:val="ListParagraph"/>
        <w:numPr>
          <w:ilvl w:val="0"/>
          <w:numId w:val="3"/>
        </w:numPr>
        <w:spacing w:line="360" w:lineRule="auto"/>
        <w:rPr>
          <w:rFonts w:ascii="Times New Roman" w:hAnsi="Times New Roman" w:cs="Times New Roman"/>
          <w:sz w:val="28"/>
          <w:szCs w:val="28"/>
        </w:rPr>
      </w:pPr>
      <w:r w:rsidRPr="00DB7E7F">
        <w:rPr>
          <w:rFonts w:ascii="Times New Roman" w:hAnsi="Times New Roman" w:cs="Times New Roman"/>
          <w:b/>
          <w:sz w:val="28"/>
          <w:szCs w:val="28"/>
        </w:rPr>
        <w:t>Synapse</w:t>
      </w:r>
      <w:r w:rsidR="008C3770" w:rsidRPr="00DB7E7F">
        <w:rPr>
          <w:rFonts w:ascii="Times New Roman" w:hAnsi="Times New Roman" w:cs="Times New Roman"/>
          <w:b/>
          <w:sz w:val="28"/>
          <w:szCs w:val="28"/>
        </w:rPr>
        <w:t xml:space="preserve"> Pipelines</w:t>
      </w:r>
      <w:r w:rsidR="008C3770">
        <w:rPr>
          <w:rFonts w:ascii="Times New Roman" w:hAnsi="Times New Roman" w:cs="Times New Roman"/>
          <w:sz w:val="28"/>
          <w:szCs w:val="28"/>
        </w:rPr>
        <w:t>: Có các chức năng sau:</w:t>
      </w:r>
    </w:p>
    <w:p w14:paraId="7E6546E1" w14:textId="68CA5C2F" w:rsidR="002A12E6" w:rsidRPr="002A12E6" w:rsidRDefault="002A12E6" w:rsidP="00E22924">
      <w:pPr>
        <w:pStyle w:val="ListParagraph"/>
        <w:numPr>
          <w:ilvl w:val="0"/>
          <w:numId w:val="9"/>
        </w:numPr>
        <w:spacing w:line="360" w:lineRule="auto"/>
        <w:rPr>
          <w:rFonts w:ascii="Times New Roman" w:hAnsi="Times New Roman" w:cs="Times New Roman"/>
          <w:sz w:val="28"/>
          <w:szCs w:val="28"/>
        </w:rPr>
      </w:pPr>
      <w:r w:rsidRPr="002A12E6">
        <w:rPr>
          <w:rFonts w:ascii="Times New Roman" w:hAnsi="Times New Roman" w:cs="Times New Roman"/>
          <w:sz w:val="28"/>
          <w:szCs w:val="28"/>
        </w:rPr>
        <w:t>Data Integration</w:t>
      </w:r>
    </w:p>
    <w:p w14:paraId="0E5D312F" w14:textId="363F56FC" w:rsidR="002A12E6" w:rsidRPr="002A12E6" w:rsidRDefault="002A12E6" w:rsidP="00E22924">
      <w:pPr>
        <w:pStyle w:val="ListParagraph"/>
        <w:numPr>
          <w:ilvl w:val="0"/>
          <w:numId w:val="9"/>
        </w:numPr>
        <w:spacing w:line="360" w:lineRule="auto"/>
        <w:rPr>
          <w:rFonts w:ascii="Times New Roman" w:hAnsi="Times New Roman" w:cs="Times New Roman"/>
          <w:sz w:val="28"/>
          <w:szCs w:val="28"/>
        </w:rPr>
      </w:pPr>
      <w:r w:rsidRPr="002A12E6">
        <w:rPr>
          <w:rFonts w:ascii="Times New Roman" w:hAnsi="Times New Roman" w:cs="Times New Roman"/>
          <w:sz w:val="28"/>
          <w:szCs w:val="28"/>
        </w:rPr>
        <w:t>Data Flow</w:t>
      </w:r>
    </w:p>
    <w:p w14:paraId="28348CE7" w14:textId="36F8C835" w:rsidR="002A12E6" w:rsidRPr="002A12E6" w:rsidRDefault="002A12E6" w:rsidP="00E22924">
      <w:pPr>
        <w:pStyle w:val="ListParagraph"/>
        <w:numPr>
          <w:ilvl w:val="0"/>
          <w:numId w:val="9"/>
        </w:numPr>
        <w:spacing w:line="360" w:lineRule="auto"/>
        <w:rPr>
          <w:rFonts w:ascii="Times New Roman" w:hAnsi="Times New Roman" w:cs="Times New Roman"/>
          <w:sz w:val="28"/>
          <w:szCs w:val="28"/>
        </w:rPr>
      </w:pPr>
      <w:r w:rsidRPr="002A12E6">
        <w:rPr>
          <w:rFonts w:ascii="Times New Roman" w:hAnsi="Times New Roman" w:cs="Times New Roman"/>
          <w:sz w:val="28"/>
          <w:szCs w:val="28"/>
        </w:rPr>
        <w:t>Pipeline</w:t>
      </w:r>
    </w:p>
    <w:p w14:paraId="030E2F92" w14:textId="012557C0" w:rsidR="002A12E6" w:rsidRPr="002A12E6" w:rsidRDefault="002A12E6" w:rsidP="00E22924">
      <w:pPr>
        <w:pStyle w:val="ListParagraph"/>
        <w:numPr>
          <w:ilvl w:val="0"/>
          <w:numId w:val="9"/>
        </w:numPr>
        <w:spacing w:line="360" w:lineRule="auto"/>
        <w:rPr>
          <w:rFonts w:ascii="Times New Roman" w:hAnsi="Times New Roman" w:cs="Times New Roman"/>
          <w:sz w:val="28"/>
          <w:szCs w:val="28"/>
        </w:rPr>
      </w:pPr>
      <w:r w:rsidRPr="002A12E6">
        <w:rPr>
          <w:rFonts w:ascii="Times New Roman" w:hAnsi="Times New Roman" w:cs="Times New Roman"/>
          <w:sz w:val="28"/>
          <w:szCs w:val="28"/>
        </w:rPr>
        <w:t>Activity</w:t>
      </w:r>
    </w:p>
    <w:p w14:paraId="5243A99D" w14:textId="10A40099" w:rsidR="002A12E6" w:rsidRPr="002A12E6" w:rsidRDefault="002A12E6" w:rsidP="00E22924">
      <w:pPr>
        <w:pStyle w:val="ListParagraph"/>
        <w:numPr>
          <w:ilvl w:val="0"/>
          <w:numId w:val="9"/>
        </w:numPr>
        <w:spacing w:line="360" w:lineRule="auto"/>
        <w:rPr>
          <w:rFonts w:ascii="Times New Roman" w:hAnsi="Times New Roman" w:cs="Times New Roman"/>
          <w:sz w:val="28"/>
          <w:szCs w:val="28"/>
        </w:rPr>
      </w:pPr>
      <w:r w:rsidRPr="002A12E6">
        <w:rPr>
          <w:rFonts w:ascii="Times New Roman" w:hAnsi="Times New Roman" w:cs="Times New Roman"/>
          <w:sz w:val="28"/>
          <w:szCs w:val="28"/>
        </w:rPr>
        <w:t>Trigger</w:t>
      </w:r>
    </w:p>
    <w:p w14:paraId="19C5DFCB" w14:textId="7EB7A8A0" w:rsidR="002A12E6" w:rsidRDefault="002A12E6" w:rsidP="00E22924">
      <w:pPr>
        <w:pStyle w:val="ListParagraph"/>
        <w:numPr>
          <w:ilvl w:val="0"/>
          <w:numId w:val="9"/>
        </w:numPr>
        <w:spacing w:line="360" w:lineRule="auto"/>
        <w:rPr>
          <w:rFonts w:ascii="Times New Roman" w:hAnsi="Times New Roman" w:cs="Times New Roman"/>
          <w:sz w:val="28"/>
          <w:szCs w:val="28"/>
        </w:rPr>
      </w:pPr>
      <w:r w:rsidRPr="002A12E6">
        <w:rPr>
          <w:rFonts w:ascii="Times New Roman" w:hAnsi="Times New Roman" w:cs="Times New Roman"/>
          <w:sz w:val="28"/>
          <w:szCs w:val="28"/>
        </w:rPr>
        <w:t>Integration dataset</w:t>
      </w:r>
    </w:p>
    <w:p w14:paraId="5E9C17DE" w14:textId="12EEB982" w:rsidR="008C3770" w:rsidRPr="008C3770" w:rsidRDefault="008C3770" w:rsidP="00E22924">
      <w:pPr>
        <w:spacing w:line="360" w:lineRule="auto"/>
        <w:ind w:left="1440"/>
        <w:rPr>
          <w:rFonts w:ascii="Times New Roman" w:hAnsi="Times New Roman" w:cs="Times New Roman"/>
          <w:sz w:val="28"/>
          <w:szCs w:val="28"/>
        </w:rPr>
      </w:pPr>
      <w:r>
        <w:rPr>
          <w:rFonts w:ascii="Times New Roman" w:hAnsi="Times New Roman" w:cs="Times New Roman"/>
          <w:sz w:val="28"/>
          <w:szCs w:val="28"/>
        </w:rPr>
        <w:t>-</w:t>
      </w:r>
      <w:r w:rsidR="00DB7E7F">
        <w:rPr>
          <w:rFonts w:ascii="Times New Roman" w:hAnsi="Times New Roman" w:cs="Times New Roman"/>
          <w:sz w:val="28"/>
          <w:szCs w:val="28"/>
        </w:rPr>
        <w:t xml:space="preserve"> </w:t>
      </w:r>
      <w:r w:rsidR="00300A59" w:rsidRPr="00DB7E7F">
        <w:rPr>
          <w:rFonts w:ascii="Times New Roman" w:hAnsi="Times New Roman" w:cs="Times New Roman"/>
          <w:b/>
          <w:sz w:val="28"/>
          <w:szCs w:val="28"/>
        </w:rPr>
        <w:t>Synapse Studio/Workspace</w:t>
      </w:r>
      <w:r w:rsidR="00300A59">
        <w:rPr>
          <w:rFonts w:ascii="Times New Roman" w:hAnsi="Times New Roman" w:cs="Times New Roman"/>
          <w:sz w:val="28"/>
          <w:szCs w:val="28"/>
        </w:rPr>
        <w:t xml:space="preserve">: </w:t>
      </w:r>
      <w:r w:rsidR="00AF3DBB">
        <w:rPr>
          <w:rFonts w:ascii="Times New Roman" w:hAnsi="Times New Roman" w:cs="Times New Roman"/>
          <w:sz w:val="28"/>
          <w:szCs w:val="28"/>
        </w:rPr>
        <w:t>Đây là ranh giới cộng tác có thể bảo mật để thực hiện phân tích doanh nghiệp dựa trên Cloud trong Azure,  được triển khai ở một khu vực cụ thể và cũng có hệ thống tệp cũng như tài khoản ADLS Gen2 liên quan đến lưu trữ dữ liệu tạm thời.</w:t>
      </w:r>
    </w:p>
    <w:p w14:paraId="0C207EB4" w14:textId="17BD59DB" w:rsidR="00731C98" w:rsidRPr="0017072F" w:rsidRDefault="00B8241F" w:rsidP="00731C98">
      <w:pPr>
        <w:pStyle w:val="Heading3"/>
        <w:ind w:firstLine="633"/>
        <w:rPr>
          <w:rFonts w:cs="Times New Roman"/>
          <w:color w:val="4BACC6" w:themeColor="accent5"/>
        </w:rPr>
      </w:pPr>
      <w:bookmarkStart w:id="8" w:name="_Toc122027988"/>
      <w:r w:rsidRPr="0017072F">
        <w:rPr>
          <w:rFonts w:cs="Times New Roman"/>
          <w:color w:val="4BACC6" w:themeColor="accent5"/>
        </w:rPr>
        <w:t>1.</w:t>
      </w:r>
      <w:r w:rsidR="00CD65CD" w:rsidRPr="0017072F">
        <w:rPr>
          <w:rFonts w:cs="Times New Roman"/>
          <w:color w:val="4BACC6" w:themeColor="accent5"/>
        </w:rPr>
        <w:t>4</w:t>
      </w:r>
      <w:r w:rsidRPr="0017072F">
        <w:rPr>
          <w:rFonts w:cs="Times New Roman"/>
          <w:color w:val="4BACC6" w:themeColor="accent5"/>
        </w:rPr>
        <w:t xml:space="preserve">. Ưu và nhược điểm của </w:t>
      </w:r>
      <w:r w:rsidR="007169AD" w:rsidRPr="0017072F">
        <w:rPr>
          <w:rFonts w:cs="Times New Roman"/>
          <w:color w:val="4BACC6" w:themeColor="accent5"/>
        </w:rPr>
        <w:t>Azure Synapse Analytics</w:t>
      </w:r>
      <w:bookmarkEnd w:id="8"/>
    </w:p>
    <w:p w14:paraId="46F32337" w14:textId="353D45CC" w:rsidR="00731C98" w:rsidRPr="004F0F8E" w:rsidRDefault="00731C98">
      <w:pPr>
        <w:pStyle w:val="ListParagraph"/>
        <w:numPr>
          <w:ilvl w:val="0"/>
          <w:numId w:val="3"/>
        </w:numPr>
        <w:spacing w:line="360" w:lineRule="auto"/>
        <w:rPr>
          <w:rFonts w:ascii="Times New Roman" w:hAnsi="Times New Roman" w:cs="Times New Roman"/>
          <w:sz w:val="28"/>
          <w:szCs w:val="28"/>
        </w:rPr>
      </w:pPr>
      <w:r w:rsidRPr="00DB7E7F">
        <w:rPr>
          <w:rFonts w:ascii="Times New Roman" w:hAnsi="Times New Roman" w:cs="Times New Roman"/>
          <w:b/>
          <w:sz w:val="28"/>
          <w:szCs w:val="28"/>
        </w:rPr>
        <w:t>Azure Synapse Analytics</w:t>
      </w:r>
      <w:r w:rsidRPr="004F0F8E">
        <w:rPr>
          <w:rFonts w:ascii="Times New Roman" w:hAnsi="Times New Roman" w:cs="Times New Roman"/>
          <w:sz w:val="28"/>
          <w:szCs w:val="28"/>
        </w:rPr>
        <w:t xml:space="preserve"> là một công cụ mạnh mẽ, đa chức năng trong bất kỳ môi trường quản lý dữ liệu hiện đại nào. Ưu điểm của công cụ này là tất cả trong một, </w:t>
      </w:r>
      <w:r w:rsidRPr="004F0F8E">
        <w:rPr>
          <w:rFonts w:ascii="Times New Roman" w:hAnsi="Times New Roman" w:cs="Times New Roman"/>
          <w:sz w:val="28"/>
          <w:szCs w:val="28"/>
        </w:rPr>
        <w:lastRenderedPageBreak/>
        <w:t>nghĩa là, nó cung cấp một số cách làm việc và công nghệ trong một dịch vụ duy nhất, hợp lý hóa và thống nhất các quy trình phát triển và quản lý dữ liệu theo cách sáng tạo và vừa phải.</w:t>
      </w:r>
    </w:p>
    <w:p w14:paraId="4CAABB69" w14:textId="77777777" w:rsidR="00910AD6" w:rsidRPr="00DB7E7F" w:rsidRDefault="00910AD6">
      <w:pPr>
        <w:pStyle w:val="ListParagraph"/>
        <w:numPr>
          <w:ilvl w:val="0"/>
          <w:numId w:val="5"/>
        </w:numPr>
        <w:spacing w:line="360" w:lineRule="auto"/>
        <w:rPr>
          <w:rFonts w:ascii="Times New Roman" w:hAnsi="Times New Roman" w:cs="Times New Roman"/>
          <w:b/>
          <w:sz w:val="28"/>
          <w:szCs w:val="28"/>
        </w:rPr>
      </w:pPr>
      <w:r w:rsidRPr="00DB7E7F">
        <w:rPr>
          <w:rFonts w:ascii="Times New Roman" w:hAnsi="Times New Roman" w:cs="Times New Roman"/>
          <w:b/>
          <w:sz w:val="28"/>
          <w:szCs w:val="28"/>
        </w:rPr>
        <w:t>SQL Pool</w:t>
      </w:r>
    </w:p>
    <w:p w14:paraId="789A4903" w14:textId="573AE752" w:rsidR="00910AD6" w:rsidRPr="004F0F8E" w:rsidRDefault="00910AD6">
      <w:pPr>
        <w:pStyle w:val="ListParagraph"/>
        <w:numPr>
          <w:ilvl w:val="0"/>
          <w:numId w:val="3"/>
        </w:numPr>
        <w:spacing w:line="360" w:lineRule="auto"/>
        <w:rPr>
          <w:rFonts w:ascii="Times New Roman" w:hAnsi="Times New Roman" w:cs="Times New Roman"/>
          <w:sz w:val="28"/>
          <w:szCs w:val="28"/>
        </w:rPr>
      </w:pPr>
      <w:r w:rsidRPr="004F0F8E">
        <w:rPr>
          <w:rFonts w:ascii="Times New Roman" w:hAnsi="Times New Roman" w:cs="Times New Roman"/>
          <w:sz w:val="28"/>
          <w:szCs w:val="28"/>
        </w:rPr>
        <w:t>Trong Synapse Analytics, Kho dữ liệu có thể được sử dụng thông qua các nhóm SQL, cho phép bạn truy vấn cơ sở dữ liệu thông qua các cụm có thể mở rộng cả về số lượng máy và kích thước của chúng.</w:t>
      </w:r>
    </w:p>
    <w:p w14:paraId="7F76B728" w14:textId="307FEF69" w:rsidR="00910AD6" w:rsidRPr="004F0F8E" w:rsidRDefault="00910AD6">
      <w:pPr>
        <w:pStyle w:val="ListParagraph"/>
        <w:numPr>
          <w:ilvl w:val="0"/>
          <w:numId w:val="3"/>
        </w:numPr>
        <w:spacing w:line="360" w:lineRule="auto"/>
        <w:rPr>
          <w:rFonts w:ascii="Times New Roman" w:hAnsi="Times New Roman" w:cs="Times New Roman"/>
          <w:sz w:val="28"/>
          <w:szCs w:val="28"/>
        </w:rPr>
      </w:pPr>
      <w:r w:rsidRPr="004F0F8E">
        <w:rPr>
          <w:rFonts w:ascii="Times New Roman" w:hAnsi="Times New Roman" w:cs="Times New Roman"/>
          <w:sz w:val="28"/>
          <w:szCs w:val="28"/>
        </w:rPr>
        <w:t xml:space="preserve">Ngoài những ưu điểm của việc mở rộng quy mô nhóm, bạn có thể chỉ định một mức xử lý và tài nguyên nhóm theo vai trò và loại truy vấn. Bạn có thể thêm bảo mật ở cấp hàng và cột để chỉ những người dùng </w:t>
      </w:r>
      <w:r w:rsidR="002B5838">
        <w:rPr>
          <w:rFonts w:ascii="Times New Roman" w:hAnsi="Times New Roman" w:cs="Times New Roman"/>
          <w:sz w:val="28"/>
          <w:szCs w:val="28"/>
        </w:rPr>
        <w:t>được quy định</w:t>
      </w:r>
      <w:r w:rsidRPr="004F0F8E">
        <w:rPr>
          <w:rFonts w:ascii="Times New Roman" w:hAnsi="Times New Roman" w:cs="Times New Roman"/>
          <w:sz w:val="28"/>
          <w:szCs w:val="28"/>
        </w:rPr>
        <w:t xml:space="preserve"> mới có quyền truy cập nhất định.</w:t>
      </w:r>
    </w:p>
    <w:p w14:paraId="1EE3DA2A" w14:textId="225A557D" w:rsidR="00D750E2" w:rsidRPr="00E73521" w:rsidRDefault="00D75FAE">
      <w:pPr>
        <w:pStyle w:val="Heading2"/>
        <w:numPr>
          <w:ilvl w:val="0"/>
          <w:numId w:val="2"/>
        </w:numPr>
        <w:rPr>
          <w:rFonts w:cs="Times New Roman"/>
          <w:szCs w:val="28"/>
        </w:rPr>
      </w:pPr>
      <w:bookmarkStart w:id="9" w:name="_Toc122027989"/>
      <w:r w:rsidRPr="00E73521">
        <w:rPr>
          <w:rFonts w:cs="Times New Roman"/>
          <w:color w:val="4BACC6" w:themeColor="accent5"/>
        </w:rPr>
        <w:t>SO SÁNH GIỮA AZURE SYNAPSE ANALYTICS VÀ AZURE DATA FACTORY</w:t>
      </w:r>
      <w:bookmarkEnd w:id="9"/>
      <w:r w:rsidR="009934D2" w:rsidRPr="00E73521">
        <w:rPr>
          <w:rFonts w:cs="Times New Roman"/>
        </w:rPr>
        <w:tab/>
      </w:r>
    </w:p>
    <w:tbl>
      <w:tblPr>
        <w:tblStyle w:val="TableGrid"/>
        <w:tblW w:w="10368" w:type="dxa"/>
        <w:tblInd w:w="378" w:type="dxa"/>
        <w:tblLook w:val="04A0" w:firstRow="1" w:lastRow="0" w:firstColumn="1" w:lastColumn="0" w:noHBand="0" w:noVBand="1"/>
      </w:tblPr>
      <w:tblGrid>
        <w:gridCol w:w="2676"/>
        <w:gridCol w:w="2676"/>
        <w:gridCol w:w="2676"/>
        <w:gridCol w:w="2340"/>
      </w:tblGrid>
      <w:tr w:rsidR="00D750E2" w14:paraId="5FEFE8D5" w14:textId="77777777" w:rsidTr="00E63995">
        <w:tc>
          <w:tcPr>
            <w:tcW w:w="2676" w:type="dxa"/>
            <w:vAlign w:val="center"/>
          </w:tcPr>
          <w:p w14:paraId="4C3D8398" w14:textId="20422EA1" w:rsidR="00D750E2" w:rsidRPr="002C1241" w:rsidRDefault="002D6CCD" w:rsidP="002C1241">
            <w:pPr>
              <w:jc w:val="center"/>
              <w:rPr>
                <w:rFonts w:ascii="Times New Roman" w:hAnsi="Times New Roman" w:cs="Times New Roman"/>
                <w:b/>
                <w:bCs/>
                <w:sz w:val="28"/>
                <w:szCs w:val="28"/>
              </w:rPr>
            </w:pPr>
            <w:r w:rsidRPr="002C1241">
              <w:rPr>
                <w:rFonts w:ascii="Times New Roman" w:hAnsi="Times New Roman" w:cs="Times New Roman"/>
                <w:b/>
                <w:bCs/>
                <w:sz w:val="28"/>
                <w:szCs w:val="28"/>
              </w:rPr>
              <w:t>Loại</w:t>
            </w:r>
          </w:p>
        </w:tc>
        <w:tc>
          <w:tcPr>
            <w:tcW w:w="2676" w:type="dxa"/>
            <w:vAlign w:val="center"/>
          </w:tcPr>
          <w:p w14:paraId="6EEE42D8" w14:textId="34EBE2D9" w:rsidR="00D750E2" w:rsidRPr="002C1241" w:rsidRDefault="00A85531" w:rsidP="002C1241">
            <w:pPr>
              <w:jc w:val="center"/>
              <w:rPr>
                <w:rFonts w:ascii="Times New Roman" w:hAnsi="Times New Roman" w:cs="Times New Roman"/>
                <w:b/>
                <w:bCs/>
                <w:sz w:val="28"/>
                <w:szCs w:val="28"/>
              </w:rPr>
            </w:pPr>
            <w:r w:rsidRPr="002C1241">
              <w:rPr>
                <w:rFonts w:ascii="Times New Roman" w:hAnsi="Times New Roman" w:cs="Times New Roman"/>
                <w:b/>
                <w:bCs/>
                <w:sz w:val="28"/>
                <w:szCs w:val="28"/>
              </w:rPr>
              <w:t>Tính</w:t>
            </w:r>
            <w:r w:rsidR="002D6CCD" w:rsidRPr="002C1241">
              <w:rPr>
                <w:rFonts w:ascii="Times New Roman" w:hAnsi="Times New Roman" w:cs="Times New Roman"/>
                <w:b/>
                <w:bCs/>
                <w:sz w:val="28"/>
                <w:szCs w:val="28"/>
              </w:rPr>
              <w:t xml:space="preserve"> năng</w:t>
            </w:r>
          </w:p>
        </w:tc>
        <w:tc>
          <w:tcPr>
            <w:tcW w:w="2676" w:type="dxa"/>
            <w:vAlign w:val="center"/>
          </w:tcPr>
          <w:p w14:paraId="45875680" w14:textId="215862AF" w:rsidR="00D750E2" w:rsidRPr="002C1241" w:rsidRDefault="00D750E2" w:rsidP="002C1241">
            <w:pPr>
              <w:jc w:val="center"/>
              <w:rPr>
                <w:rFonts w:ascii="Times New Roman" w:hAnsi="Times New Roman" w:cs="Times New Roman"/>
                <w:b/>
                <w:bCs/>
                <w:sz w:val="28"/>
                <w:szCs w:val="28"/>
              </w:rPr>
            </w:pPr>
            <w:r w:rsidRPr="002C1241">
              <w:rPr>
                <w:rFonts w:ascii="Times New Roman" w:hAnsi="Times New Roman" w:cs="Times New Roman"/>
                <w:b/>
                <w:bCs/>
                <w:sz w:val="28"/>
                <w:szCs w:val="28"/>
              </w:rPr>
              <w:t>Azure Data Factory</w:t>
            </w:r>
          </w:p>
        </w:tc>
        <w:tc>
          <w:tcPr>
            <w:tcW w:w="2340" w:type="dxa"/>
            <w:vAlign w:val="center"/>
          </w:tcPr>
          <w:p w14:paraId="740E340E" w14:textId="421DE919" w:rsidR="00D750E2" w:rsidRPr="002C1241" w:rsidRDefault="00D750E2" w:rsidP="002C1241">
            <w:pPr>
              <w:jc w:val="center"/>
              <w:rPr>
                <w:rFonts w:ascii="Times New Roman" w:hAnsi="Times New Roman" w:cs="Times New Roman"/>
                <w:b/>
                <w:bCs/>
                <w:sz w:val="28"/>
                <w:szCs w:val="28"/>
              </w:rPr>
            </w:pPr>
            <w:r w:rsidRPr="002C1241">
              <w:rPr>
                <w:rFonts w:ascii="Times New Roman" w:hAnsi="Times New Roman" w:cs="Times New Roman"/>
                <w:b/>
                <w:bCs/>
                <w:sz w:val="28"/>
                <w:szCs w:val="28"/>
              </w:rPr>
              <w:t>Azure Synapse Analytics</w:t>
            </w:r>
          </w:p>
        </w:tc>
      </w:tr>
      <w:tr w:rsidR="005960E4" w14:paraId="370C1FCB" w14:textId="77777777" w:rsidTr="00E63995">
        <w:tc>
          <w:tcPr>
            <w:tcW w:w="2676" w:type="dxa"/>
            <w:vMerge w:val="restart"/>
            <w:vAlign w:val="center"/>
          </w:tcPr>
          <w:p w14:paraId="11C41503" w14:textId="635D124D" w:rsidR="005960E4" w:rsidRPr="0061186B" w:rsidRDefault="0061186B" w:rsidP="002C1241">
            <w:pPr>
              <w:jc w:val="center"/>
              <w:rPr>
                <w:rFonts w:ascii="Times New Roman" w:hAnsi="Times New Roman" w:cs="Times New Roman"/>
                <w:sz w:val="28"/>
                <w:szCs w:val="28"/>
              </w:rPr>
            </w:pPr>
            <w:r w:rsidRPr="0061186B">
              <w:rPr>
                <w:rStyle w:val="Strong"/>
                <w:rFonts w:ascii="Times New Roman" w:hAnsi="Times New Roman" w:cs="Times New Roman"/>
                <w:color w:val="171717"/>
                <w:sz w:val="28"/>
                <w:szCs w:val="28"/>
                <w:shd w:val="clear" w:color="auto" w:fill="FFFFFF"/>
              </w:rPr>
              <w:t>Thời gian chạy tích hợp</w:t>
            </w:r>
          </w:p>
        </w:tc>
        <w:tc>
          <w:tcPr>
            <w:tcW w:w="2676" w:type="dxa"/>
          </w:tcPr>
          <w:p w14:paraId="2A66E191" w14:textId="7FFCF6E9" w:rsidR="005960E4" w:rsidRDefault="005724C6" w:rsidP="00B8241F">
            <w:pPr>
              <w:rPr>
                <w:rFonts w:ascii="Times New Roman" w:hAnsi="Times New Roman" w:cs="Times New Roman"/>
                <w:sz w:val="28"/>
                <w:szCs w:val="28"/>
              </w:rPr>
            </w:pPr>
            <w:r>
              <w:rPr>
                <w:rFonts w:ascii="Times New Roman" w:hAnsi="Times New Roman" w:cs="Times New Roman"/>
                <w:sz w:val="28"/>
                <w:szCs w:val="28"/>
              </w:rPr>
              <w:t>S</w:t>
            </w:r>
            <w:r w:rsidRPr="005724C6">
              <w:rPr>
                <w:rFonts w:ascii="Times New Roman" w:hAnsi="Times New Roman" w:cs="Times New Roman"/>
                <w:sz w:val="28"/>
                <w:szCs w:val="28"/>
              </w:rPr>
              <w:t>ử dụng thời gian chạy tích hợp SSIS và SSIS</w:t>
            </w:r>
          </w:p>
        </w:tc>
        <w:tc>
          <w:tcPr>
            <w:tcW w:w="2676" w:type="dxa"/>
          </w:tcPr>
          <w:p w14:paraId="47E84A79" w14:textId="680B8B87" w:rsidR="005960E4" w:rsidRDefault="00B91EFA" w:rsidP="00B8241F">
            <w:pPr>
              <w:rPr>
                <w:rFonts w:ascii="Times New Roman" w:hAnsi="Times New Roman" w:cs="Times New Roman"/>
                <w:sz w:val="28"/>
                <w:szCs w:val="28"/>
              </w:rPr>
            </w:pPr>
            <w:r>
              <w:rPr>
                <w:rFonts w:ascii="Times New Roman" w:hAnsi="Times New Roman" w:cs="Times New Roman"/>
                <w:sz w:val="28"/>
                <w:szCs w:val="28"/>
              </w:rPr>
              <w:t>Có hỗ trợ</w:t>
            </w:r>
          </w:p>
        </w:tc>
        <w:tc>
          <w:tcPr>
            <w:tcW w:w="2340" w:type="dxa"/>
          </w:tcPr>
          <w:p w14:paraId="357DD2C8" w14:textId="2526CE22" w:rsidR="005960E4" w:rsidRDefault="00B91EFA" w:rsidP="00B8241F">
            <w:pPr>
              <w:rPr>
                <w:rFonts w:ascii="Times New Roman" w:hAnsi="Times New Roman" w:cs="Times New Roman"/>
                <w:sz w:val="28"/>
                <w:szCs w:val="28"/>
              </w:rPr>
            </w:pPr>
            <w:r>
              <w:rPr>
                <w:rFonts w:ascii="Times New Roman" w:hAnsi="Times New Roman" w:cs="Times New Roman"/>
                <w:sz w:val="28"/>
                <w:szCs w:val="28"/>
              </w:rPr>
              <w:t>Chỉ mới có bản xem trước</w:t>
            </w:r>
          </w:p>
        </w:tc>
      </w:tr>
      <w:tr w:rsidR="005960E4" w14:paraId="47651A76" w14:textId="77777777" w:rsidTr="00E63995">
        <w:tc>
          <w:tcPr>
            <w:tcW w:w="2676" w:type="dxa"/>
            <w:vMerge/>
            <w:vAlign w:val="center"/>
          </w:tcPr>
          <w:p w14:paraId="672C801E" w14:textId="77777777" w:rsidR="005960E4" w:rsidRDefault="005960E4" w:rsidP="002C1241">
            <w:pPr>
              <w:jc w:val="center"/>
              <w:rPr>
                <w:rFonts w:ascii="Times New Roman" w:hAnsi="Times New Roman" w:cs="Times New Roman"/>
                <w:sz w:val="28"/>
                <w:szCs w:val="28"/>
              </w:rPr>
            </w:pPr>
          </w:p>
        </w:tc>
        <w:tc>
          <w:tcPr>
            <w:tcW w:w="2676" w:type="dxa"/>
          </w:tcPr>
          <w:p w14:paraId="313BE2C7" w14:textId="53E8A919" w:rsidR="005960E4" w:rsidRDefault="005724C6" w:rsidP="00B8241F">
            <w:pPr>
              <w:rPr>
                <w:rFonts w:ascii="Times New Roman" w:hAnsi="Times New Roman" w:cs="Times New Roman"/>
                <w:sz w:val="28"/>
                <w:szCs w:val="28"/>
              </w:rPr>
            </w:pPr>
            <w:r w:rsidRPr="005724C6">
              <w:rPr>
                <w:rFonts w:ascii="Times New Roman" w:hAnsi="Times New Roman" w:cs="Times New Roman"/>
                <w:sz w:val="28"/>
                <w:szCs w:val="28"/>
              </w:rPr>
              <w:t xml:space="preserve">Hỗ trợ </w:t>
            </w:r>
            <w:r>
              <w:rPr>
                <w:rFonts w:ascii="Times New Roman" w:hAnsi="Times New Roman" w:cs="Times New Roman"/>
                <w:sz w:val="28"/>
                <w:szCs w:val="28"/>
              </w:rPr>
              <w:t>t</w:t>
            </w:r>
            <w:r w:rsidRPr="005724C6">
              <w:rPr>
                <w:rFonts w:ascii="Times New Roman" w:hAnsi="Times New Roman" w:cs="Times New Roman"/>
                <w:sz w:val="28"/>
                <w:szCs w:val="28"/>
              </w:rPr>
              <w:t>hời gian chạy tích hợp liên khu vực (Luồng dữ liệu)</w:t>
            </w:r>
          </w:p>
        </w:tc>
        <w:tc>
          <w:tcPr>
            <w:tcW w:w="2676" w:type="dxa"/>
          </w:tcPr>
          <w:p w14:paraId="6177CB00" w14:textId="3C8874A9" w:rsidR="005960E4" w:rsidRDefault="009059EE" w:rsidP="00B8241F">
            <w:pPr>
              <w:rPr>
                <w:rFonts w:ascii="Times New Roman" w:hAnsi="Times New Roman" w:cs="Times New Roman"/>
                <w:sz w:val="28"/>
                <w:szCs w:val="28"/>
              </w:rPr>
            </w:pPr>
            <w:r>
              <w:rPr>
                <w:rFonts w:ascii="Times New Roman" w:hAnsi="Times New Roman" w:cs="Times New Roman"/>
                <w:sz w:val="28"/>
                <w:szCs w:val="28"/>
              </w:rPr>
              <w:t>Có hỗ trợ</w:t>
            </w:r>
          </w:p>
        </w:tc>
        <w:tc>
          <w:tcPr>
            <w:tcW w:w="2340" w:type="dxa"/>
          </w:tcPr>
          <w:p w14:paraId="4BB3AF9E" w14:textId="583C8B51" w:rsidR="005960E4" w:rsidRDefault="009059EE" w:rsidP="00B8241F">
            <w:pPr>
              <w:rPr>
                <w:rFonts w:ascii="Times New Roman" w:hAnsi="Times New Roman" w:cs="Times New Roman"/>
                <w:sz w:val="28"/>
                <w:szCs w:val="28"/>
              </w:rPr>
            </w:pPr>
            <w:r>
              <w:rPr>
                <w:rFonts w:ascii="Times New Roman" w:hAnsi="Times New Roman" w:cs="Times New Roman"/>
                <w:sz w:val="28"/>
                <w:szCs w:val="28"/>
              </w:rPr>
              <w:t>Không có hỗ trợ</w:t>
            </w:r>
          </w:p>
        </w:tc>
      </w:tr>
      <w:tr w:rsidR="005960E4" w14:paraId="60E2D432" w14:textId="77777777" w:rsidTr="00E63995">
        <w:tc>
          <w:tcPr>
            <w:tcW w:w="2676" w:type="dxa"/>
            <w:vMerge/>
            <w:vAlign w:val="center"/>
          </w:tcPr>
          <w:p w14:paraId="0CB50773" w14:textId="77777777" w:rsidR="005960E4" w:rsidRDefault="005960E4" w:rsidP="002C1241">
            <w:pPr>
              <w:jc w:val="center"/>
              <w:rPr>
                <w:rFonts w:ascii="Times New Roman" w:hAnsi="Times New Roman" w:cs="Times New Roman"/>
                <w:sz w:val="28"/>
                <w:szCs w:val="28"/>
              </w:rPr>
            </w:pPr>
          </w:p>
        </w:tc>
        <w:tc>
          <w:tcPr>
            <w:tcW w:w="2676" w:type="dxa"/>
          </w:tcPr>
          <w:p w14:paraId="17EB6D71" w14:textId="03B8A6C6" w:rsidR="005960E4" w:rsidRDefault="005724C6" w:rsidP="00B8241F">
            <w:pPr>
              <w:rPr>
                <w:rFonts w:ascii="Times New Roman" w:hAnsi="Times New Roman" w:cs="Times New Roman"/>
                <w:sz w:val="28"/>
                <w:szCs w:val="28"/>
              </w:rPr>
            </w:pPr>
            <w:r w:rsidRPr="005724C6">
              <w:rPr>
                <w:rFonts w:ascii="Times New Roman" w:hAnsi="Times New Roman" w:cs="Times New Roman"/>
                <w:sz w:val="28"/>
                <w:szCs w:val="28"/>
              </w:rPr>
              <w:t>Chia sẻ thời gian chạy tích hợp</w:t>
            </w:r>
          </w:p>
        </w:tc>
        <w:tc>
          <w:tcPr>
            <w:tcW w:w="2676" w:type="dxa"/>
          </w:tcPr>
          <w:p w14:paraId="3DD25766" w14:textId="7AE27AB7" w:rsidR="005960E4" w:rsidRDefault="00C74CF6" w:rsidP="00B8241F">
            <w:pPr>
              <w:rPr>
                <w:rFonts w:ascii="Times New Roman" w:hAnsi="Times New Roman" w:cs="Times New Roman"/>
                <w:sz w:val="28"/>
                <w:szCs w:val="28"/>
              </w:rPr>
            </w:pPr>
            <w:r w:rsidRPr="00C74CF6">
              <w:rPr>
                <w:rFonts w:ascii="Times New Roman" w:hAnsi="Times New Roman" w:cs="Times New Roman"/>
                <w:sz w:val="28"/>
                <w:szCs w:val="28"/>
              </w:rPr>
              <w:t>Có thể được chia sẻ trên các nhà máy dữ liệu khác nhau</w:t>
            </w:r>
          </w:p>
        </w:tc>
        <w:tc>
          <w:tcPr>
            <w:tcW w:w="2340" w:type="dxa"/>
          </w:tcPr>
          <w:p w14:paraId="496FCB9B" w14:textId="0A25E8EB" w:rsidR="005960E4" w:rsidRDefault="00E12A30" w:rsidP="00B8241F">
            <w:pPr>
              <w:rPr>
                <w:rFonts w:ascii="Times New Roman" w:hAnsi="Times New Roman" w:cs="Times New Roman"/>
                <w:sz w:val="28"/>
                <w:szCs w:val="28"/>
              </w:rPr>
            </w:pPr>
            <w:r>
              <w:rPr>
                <w:rFonts w:ascii="Times New Roman" w:hAnsi="Times New Roman" w:cs="Times New Roman"/>
                <w:sz w:val="28"/>
                <w:szCs w:val="28"/>
              </w:rPr>
              <w:t>Không hỗ trợ</w:t>
            </w:r>
          </w:p>
        </w:tc>
      </w:tr>
      <w:tr w:rsidR="0074476D" w14:paraId="301B69EB" w14:textId="77777777" w:rsidTr="00E63995">
        <w:tc>
          <w:tcPr>
            <w:tcW w:w="2676" w:type="dxa"/>
            <w:vMerge w:val="restart"/>
            <w:vAlign w:val="center"/>
          </w:tcPr>
          <w:p w14:paraId="78F368AA" w14:textId="5853F829" w:rsidR="0074476D" w:rsidRPr="00561B75" w:rsidRDefault="0074476D" w:rsidP="002C1241">
            <w:pPr>
              <w:jc w:val="center"/>
              <w:rPr>
                <w:rFonts w:ascii="Times New Roman" w:hAnsi="Times New Roman" w:cs="Times New Roman"/>
                <w:b/>
                <w:bCs/>
                <w:sz w:val="28"/>
                <w:szCs w:val="28"/>
              </w:rPr>
            </w:pPr>
            <w:r>
              <w:rPr>
                <w:rFonts w:ascii="Times New Roman" w:hAnsi="Times New Roman" w:cs="Times New Roman"/>
                <w:b/>
                <w:bCs/>
                <w:sz w:val="28"/>
                <w:szCs w:val="28"/>
              </w:rPr>
              <w:t>Hoạt động Pipelines</w:t>
            </w:r>
          </w:p>
        </w:tc>
        <w:tc>
          <w:tcPr>
            <w:tcW w:w="2676" w:type="dxa"/>
          </w:tcPr>
          <w:p w14:paraId="2D032E2E" w14:textId="14DC55C7" w:rsidR="0074476D" w:rsidRDefault="0074476D" w:rsidP="00B8241F">
            <w:pPr>
              <w:rPr>
                <w:rFonts w:ascii="Times New Roman" w:hAnsi="Times New Roman" w:cs="Times New Roman"/>
                <w:sz w:val="28"/>
                <w:szCs w:val="28"/>
              </w:rPr>
            </w:pPr>
            <w:r>
              <w:rPr>
                <w:rFonts w:ascii="Times New Roman" w:hAnsi="Times New Roman" w:cs="Times New Roman"/>
                <w:sz w:val="28"/>
                <w:szCs w:val="28"/>
              </w:rPr>
              <w:t>Hoạt động đóng gói SSIS</w:t>
            </w:r>
          </w:p>
        </w:tc>
        <w:tc>
          <w:tcPr>
            <w:tcW w:w="2676" w:type="dxa"/>
          </w:tcPr>
          <w:p w14:paraId="6E0F6E41" w14:textId="29A32008" w:rsidR="0074476D" w:rsidRDefault="007E51A6" w:rsidP="00B8241F">
            <w:pPr>
              <w:rPr>
                <w:rFonts w:ascii="Times New Roman" w:hAnsi="Times New Roman" w:cs="Times New Roman"/>
                <w:sz w:val="28"/>
                <w:szCs w:val="28"/>
              </w:rPr>
            </w:pPr>
            <w:r>
              <w:rPr>
                <w:rFonts w:ascii="Times New Roman" w:hAnsi="Times New Roman" w:cs="Times New Roman"/>
                <w:sz w:val="28"/>
                <w:szCs w:val="28"/>
              </w:rPr>
              <w:t>Có hỗ trợ</w:t>
            </w:r>
          </w:p>
        </w:tc>
        <w:tc>
          <w:tcPr>
            <w:tcW w:w="2340" w:type="dxa"/>
          </w:tcPr>
          <w:p w14:paraId="6105A1C2" w14:textId="3D78D566" w:rsidR="0074476D" w:rsidRDefault="00CC0D53" w:rsidP="00B8241F">
            <w:pPr>
              <w:rPr>
                <w:rFonts w:ascii="Times New Roman" w:hAnsi="Times New Roman" w:cs="Times New Roman"/>
                <w:sz w:val="28"/>
                <w:szCs w:val="28"/>
              </w:rPr>
            </w:pPr>
            <w:r>
              <w:rPr>
                <w:rFonts w:ascii="Times New Roman" w:hAnsi="Times New Roman" w:cs="Times New Roman"/>
                <w:sz w:val="28"/>
                <w:szCs w:val="28"/>
              </w:rPr>
              <w:t>Chỉ mới có bản xem trước</w:t>
            </w:r>
          </w:p>
        </w:tc>
      </w:tr>
      <w:tr w:rsidR="0074476D" w14:paraId="7154083E" w14:textId="77777777" w:rsidTr="00E63995">
        <w:tc>
          <w:tcPr>
            <w:tcW w:w="2676" w:type="dxa"/>
            <w:vMerge/>
            <w:vAlign w:val="center"/>
          </w:tcPr>
          <w:p w14:paraId="26BB1911" w14:textId="77777777" w:rsidR="0074476D" w:rsidRDefault="0074476D" w:rsidP="002C1241">
            <w:pPr>
              <w:jc w:val="center"/>
              <w:rPr>
                <w:rFonts w:ascii="Times New Roman" w:hAnsi="Times New Roman" w:cs="Times New Roman"/>
                <w:sz w:val="28"/>
                <w:szCs w:val="28"/>
              </w:rPr>
            </w:pPr>
          </w:p>
        </w:tc>
        <w:tc>
          <w:tcPr>
            <w:tcW w:w="2676" w:type="dxa"/>
          </w:tcPr>
          <w:p w14:paraId="72BD5998" w14:textId="1E1A61E6" w:rsidR="0074476D" w:rsidRDefault="00786336" w:rsidP="00B8241F">
            <w:pPr>
              <w:rPr>
                <w:rFonts w:ascii="Times New Roman" w:hAnsi="Times New Roman" w:cs="Times New Roman"/>
                <w:sz w:val="28"/>
                <w:szCs w:val="28"/>
              </w:rPr>
            </w:pPr>
            <w:r>
              <w:rPr>
                <w:rFonts w:ascii="Times New Roman" w:hAnsi="Times New Roman" w:cs="Times New Roman"/>
                <w:sz w:val="28"/>
                <w:szCs w:val="28"/>
              </w:rPr>
              <w:t>Hỗ</w:t>
            </w:r>
            <w:r w:rsidR="00196131">
              <w:rPr>
                <w:rFonts w:ascii="Times New Roman" w:hAnsi="Times New Roman" w:cs="Times New Roman"/>
                <w:sz w:val="28"/>
                <w:szCs w:val="28"/>
              </w:rPr>
              <w:t xml:space="preserve"> trợ hoạt động Power Query</w:t>
            </w:r>
          </w:p>
        </w:tc>
        <w:tc>
          <w:tcPr>
            <w:tcW w:w="2676" w:type="dxa"/>
          </w:tcPr>
          <w:p w14:paraId="652313CD" w14:textId="76E455B2" w:rsidR="0074476D" w:rsidRDefault="00CC0D53" w:rsidP="00B8241F">
            <w:pPr>
              <w:rPr>
                <w:rFonts w:ascii="Times New Roman" w:hAnsi="Times New Roman" w:cs="Times New Roman"/>
                <w:sz w:val="28"/>
                <w:szCs w:val="28"/>
              </w:rPr>
            </w:pPr>
            <w:r>
              <w:rPr>
                <w:rFonts w:ascii="Times New Roman" w:hAnsi="Times New Roman" w:cs="Times New Roman"/>
                <w:sz w:val="28"/>
                <w:szCs w:val="28"/>
              </w:rPr>
              <w:t>Có hỗ trợ</w:t>
            </w:r>
          </w:p>
        </w:tc>
        <w:tc>
          <w:tcPr>
            <w:tcW w:w="2340" w:type="dxa"/>
          </w:tcPr>
          <w:p w14:paraId="0DBB9BC8" w14:textId="7AB8CCEA" w:rsidR="0074476D" w:rsidRDefault="00CC0D53" w:rsidP="00B8241F">
            <w:pPr>
              <w:rPr>
                <w:rFonts w:ascii="Times New Roman" w:hAnsi="Times New Roman" w:cs="Times New Roman"/>
                <w:sz w:val="28"/>
                <w:szCs w:val="28"/>
              </w:rPr>
            </w:pPr>
            <w:r>
              <w:rPr>
                <w:rFonts w:ascii="Times New Roman" w:hAnsi="Times New Roman" w:cs="Times New Roman"/>
                <w:sz w:val="28"/>
                <w:szCs w:val="28"/>
              </w:rPr>
              <w:t>Không hỗ trợ</w:t>
            </w:r>
          </w:p>
        </w:tc>
      </w:tr>
      <w:tr w:rsidR="0074476D" w14:paraId="48D87863" w14:textId="77777777" w:rsidTr="00E63995">
        <w:tc>
          <w:tcPr>
            <w:tcW w:w="2676" w:type="dxa"/>
            <w:vMerge/>
            <w:vAlign w:val="center"/>
          </w:tcPr>
          <w:p w14:paraId="3FCD2264" w14:textId="77777777" w:rsidR="0074476D" w:rsidRDefault="0074476D" w:rsidP="002C1241">
            <w:pPr>
              <w:jc w:val="center"/>
              <w:rPr>
                <w:rFonts w:ascii="Times New Roman" w:hAnsi="Times New Roman" w:cs="Times New Roman"/>
                <w:sz w:val="28"/>
                <w:szCs w:val="28"/>
              </w:rPr>
            </w:pPr>
          </w:p>
        </w:tc>
        <w:tc>
          <w:tcPr>
            <w:tcW w:w="2676" w:type="dxa"/>
          </w:tcPr>
          <w:p w14:paraId="3BAD3783" w14:textId="384FD9AB" w:rsidR="0074476D" w:rsidRDefault="00196131" w:rsidP="00B8241F">
            <w:pPr>
              <w:rPr>
                <w:rFonts w:ascii="Times New Roman" w:hAnsi="Times New Roman" w:cs="Times New Roman"/>
                <w:sz w:val="28"/>
                <w:szCs w:val="28"/>
              </w:rPr>
            </w:pPr>
            <w:r>
              <w:rPr>
                <w:rFonts w:ascii="Times New Roman" w:hAnsi="Times New Roman" w:cs="Times New Roman"/>
                <w:sz w:val="28"/>
                <w:szCs w:val="28"/>
              </w:rPr>
              <w:t>Hỗ trợ các thông số toàn cầu</w:t>
            </w:r>
          </w:p>
        </w:tc>
        <w:tc>
          <w:tcPr>
            <w:tcW w:w="2676" w:type="dxa"/>
          </w:tcPr>
          <w:p w14:paraId="7F37669E" w14:textId="7D6E0D8E" w:rsidR="0074476D" w:rsidRDefault="006300BA" w:rsidP="00B8241F">
            <w:pPr>
              <w:rPr>
                <w:rFonts w:ascii="Times New Roman" w:hAnsi="Times New Roman" w:cs="Times New Roman"/>
                <w:sz w:val="28"/>
                <w:szCs w:val="28"/>
              </w:rPr>
            </w:pPr>
            <w:r>
              <w:rPr>
                <w:rFonts w:ascii="Times New Roman" w:hAnsi="Times New Roman" w:cs="Times New Roman"/>
                <w:sz w:val="28"/>
                <w:szCs w:val="28"/>
              </w:rPr>
              <w:t>Có hỗ trợ</w:t>
            </w:r>
          </w:p>
        </w:tc>
        <w:tc>
          <w:tcPr>
            <w:tcW w:w="2340" w:type="dxa"/>
          </w:tcPr>
          <w:p w14:paraId="0B68A6ED" w14:textId="7126D20B" w:rsidR="0074476D" w:rsidRDefault="006300BA" w:rsidP="00B8241F">
            <w:pPr>
              <w:rPr>
                <w:rFonts w:ascii="Times New Roman" w:hAnsi="Times New Roman" w:cs="Times New Roman"/>
                <w:sz w:val="28"/>
                <w:szCs w:val="28"/>
              </w:rPr>
            </w:pPr>
            <w:r>
              <w:rPr>
                <w:rFonts w:ascii="Times New Roman" w:hAnsi="Times New Roman" w:cs="Times New Roman"/>
                <w:sz w:val="28"/>
                <w:szCs w:val="28"/>
              </w:rPr>
              <w:t>Không hỗ trợ</w:t>
            </w:r>
          </w:p>
        </w:tc>
      </w:tr>
      <w:tr w:rsidR="00D750E2" w14:paraId="26839290" w14:textId="77777777" w:rsidTr="00E63995">
        <w:tc>
          <w:tcPr>
            <w:tcW w:w="2676" w:type="dxa"/>
            <w:vAlign w:val="center"/>
          </w:tcPr>
          <w:p w14:paraId="338F40D6" w14:textId="656884A8" w:rsidR="00D750E2" w:rsidRPr="004A181E" w:rsidRDefault="004A181E" w:rsidP="002C1241">
            <w:pPr>
              <w:jc w:val="center"/>
              <w:rPr>
                <w:rFonts w:ascii="Times New Roman" w:hAnsi="Times New Roman" w:cs="Times New Roman"/>
                <w:b/>
                <w:bCs/>
                <w:sz w:val="28"/>
                <w:szCs w:val="28"/>
              </w:rPr>
            </w:pPr>
            <w:r>
              <w:rPr>
                <w:rFonts w:ascii="Times New Roman" w:hAnsi="Times New Roman" w:cs="Times New Roman"/>
                <w:b/>
                <w:bCs/>
                <w:sz w:val="28"/>
                <w:szCs w:val="28"/>
              </w:rPr>
              <w:t>Thư viện mẫu và trung tâm thông tin</w:t>
            </w:r>
          </w:p>
        </w:tc>
        <w:tc>
          <w:tcPr>
            <w:tcW w:w="2676" w:type="dxa"/>
          </w:tcPr>
          <w:p w14:paraId="19B7278A" w14:textId="6BD81C28" w:rsidR="00D750E2" w:rsidRDefault="00553EF9" w:rsidP="00B8241F">
            <w:pPr>
              <w:rPr>
                <w:rFonts w:ascii="Times New Roman" w:hAnsi="Times New Roman" w:cs="Times New Roman"/>
                <w:sz w:val="28"/>
                <w:szCs w:val="28"/>
              </w:rPr>
            </w:pPr>
            <w:r>
              <w:rPr>
                <w:rFonts w:ascii="Times New Roman" w:hAnsi="Times New Roman" w:cs="Times New Roman"/>
                <w:sz w:val="28"/>
                <w:szCs w:val="28"/>
              </w:rPr>
              <w:t>Mẫu giải pháp</w:t>
            </w:r>
          </w:p>
        </w:tc>
        <w:tc>
          <w:tcPr>
            <w:tcW w:w="2676" w:type="dxa"/>
          </w:tcPr>
          <w:p w14:paraId="22748BC9" w14:textId="1A49A727" w:rsidR="00D750E2" w:rsidRDefault="00194525" w:rsidP="00B8241F">
            <w:pPr>
              <w:rPr>
                <w:rFonts w:ascii="Times New Roman" w:hAnsi="Times New Roman" w:cs="Times New Roman"/>
                <w:sz w:val="28"/>
                <w:szCs w:val="28"/>
              </w:rPr>
            </w:pPr>
            <w:r>
              <w:rPr>
                <w:rFonts w:ascii="Times New Roman" w:hAnsi="Times New Roman" w:cs="Times New Roman"/>
                <w:sz w:val="28"/>
                <w:szCs w:val="28"/>
              </w:rPr>
              <w:t>Thư viện mẫu Azure Data Factory</w:t>
            </w:r>
          </w:p>
        </w:tc>
        <w:tc>
          <w:tcPr>
            <w:tcW w:w="2340" w:type="dxa"/>
          </w:tcPr>
          <w:p w14:paraId="6C236FC4" w14:textId="71FABFF1" w:rsidR="00D750E2" w:rsidRDefault="00194525" w:rsidP="00B8241F">
            <w:pPr>
              <w:rPr>
                <w:rFonts w:ascii="Times New Roman" w:hAnsi="Times New Roman" w:cs="Times New Roman"/>
                <w:sz w:val="28"/>
                <w:szCs w:val="28"/>
              </w:rPr>
            </w:pPr>
            <w:r>
              <w:rPr>
                <w:rFonts w:ascii="Times New Roman" w:hAnsi="Times New Roman" w:cs="Times New Roman"/>
                <w:sz w:val="28"/>
                <w:szCs w:val="28"/>
              </w:rPr>
              <w:t xml:space="preserve">Trung tâm thông tin </w:t>
            </w:r>
            <w:r w:rsidR="00320F0A">
              <w:rPr>
                <w:rFonts w:ascii="Times New Roman" w:hAnsi="Times New Roman" w:cs="Times New Roman"/>
                <w:sz w:val="28"/>
                <w:szCs w:val="28"/>
              </w:rPr>
              <w:t xml:space="preserve">Synpase </w:t>
            </w:r>
            <w:r w:rsidR="00320F0A">
              <w:rPr>
                <w:rFonts w:ascii="Times New Roman" w:hAnsi="Times New Roman" w:cs="Times New Roman"/>
                <w:sz w:val="28"/>
                <w:szCs w:val="28"/>
              </w:rPr>
              <w:lastRenderedPageBreak/>
              <w:t>Workspace</w:t>
            </w:r>
          </w:p>
        </w:tc>
      </w:tr>
      <w:tr w:rsidR="00320F0A" w14:paraId="50B8630E" w14:textId="77777777" w:rsidTr="00E63995">
        <w:tc>
          <w:tcPr>
            <w:tcW w:w="2676" w:type="dxa"/>
            <w:vAlign w:val="center"/>
          </w:tcPr>
          <w:p w14:paraId="2CC75F8D" w14:textId="0AFCB1EA" w:rsidR="00320F0A" w:rsidRPr="00320F0A" w:rsidRDefault="00320F0A" w:rsidP="002C1241">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Tích hợp </w:t>
            </w:r>
            <w:r w:rsidR="008355D9">
              <w:rPr>
                <w:rFonts w:ascii="Times New Roman" w:hAnsi="Times New Roman" w:cs="Times New Roman"/>
                <w:b/>
                <w:bCs/>
                <w:sz w:val="28"/>
                <w:szCs w:val="28"/>
              </w:rPr>
              <w:t xml:space="preserve">kho </w:t>
            </w:r>
            <w:r>
              <w:rPr>
                <w:rFonts w:ascii="Times New Roman" w:hAnsi="Times New Roman" w:cs="Times New Roman"/>
                <w:b/>
                <w:bCs/>
                <w:sz w:val="28"/>
                <w:szCs w:val="28"/>
              </w:rPr>
              <w:t>GIT</w:t>
            </w:r>
          </w:p>
        </w:tc>
        <w:tc>
          <w:tcPr>
            <w:tcW w:w="2676" w:type="dxa"/>
          </w:tcPr>
          <w:p w14:paraId="77A978AA" w14:textId="3A729473" w:rsidR="00320F0A" w:rsidRDefault="008355D9" w:rsidP="00B8241F">
            <w:pPr>
              <w:rPr>
                <w:rFonts w:ascii="Times New Roman" w:hAnsi="Times New Roman" w:cs="Times New Roman"/>
                <w:sz w:val="28"/>
                <w:szCs w:val="28"/>
              </w:rPr>
            </w:pPr>
            <w:r>
              <w:rPr>
                <w:rFonts w:ascii="Times New Roman" w:hAnsi="Times New Roman" w:cs="Times New Roman"/>
                <w:sz w:val="28"/>
                <w:szCs w:val="28"/>
              </w:rPr>
              <w:t>Tích hợp GIT</w:t>
            </w:r>
          </w:p>
        </w:tc>
        <w:tc>
          <w:tcPr>
            <w:tcW w:w="2676" w:type="dxa"/>
          </w:tcPr>
          <w:p w14:paraId="3B8706CC" w14:textId="6A1F6735" w:rsidR="00320F0A" w:rsidRDefault="008355D9" w:rsidP="00B8241F">
            <w:pPr>
              <w:rPr>
                <w:rFonts w:ascii="Times New Roman" w:hAnsi="Times New Roman" w:cs="Times New Roman"/>
                <w:sz w:val="28"/>
                <w:szCs w:val="28"/>
              </w:rPr>
            </w:pPr>
            <w:r>
              <w:rPr>
                <w:rFonts w:ascii="Times New Roman" w:hAnsi="Times New Roman" w:cs="Times New Roman"/>
                <w:sz w:val="28"/>
                <w:szCs w:val="28"/>
              </w:rPr>
              <w:t>Có hỗ trợ</w:t>
            </w:r>
          </w:p>
        </w:tc>
        <w:tc>
          <w:tcPr>
            <w:tcW w:w="2340" w:type="dxa"/>
          </w:tcPr>
          <w:p w14:paraId="461C8F75" w14:textId="73215531" w:rsidR="00320F0A" w:rsidRDefault="008355D9" w:rsidP="00B8241F">
            <w:pPr>
              <w:rPr>
                <w:rFonts w:ascii="Times New Roman" w:hAnsi="Times New Roman" w:cs="Times New Roman"/>
                <w:sz w:val="28"/>
                <w:szCs w:val="28"/>
              </w:rPr>
            </w:pPr>
            <w:r>
              <w:rPr>
                <w:rFonts w:ascii="Times New Roman" w:hAnsi="Times New Roman" w:cs="Times New Roman"/>
                <w:sz w:val="28"/>
                <w:szCs w:val="28"/>
              </w:rPr>
              <w:t>Không có hỗ trợ</w:t>
            </w:r>
          </w:p>
        </w:tc>
      </w:tr>
      <w:tr w:rsidR="00D750E2" w14:paraId="77A58700" w14:textId="77777777" w:rsidTr="00E63995">
        <w:tc>
          <w:tcPr>
            <w:tcW w:w="2676" w:type="dxa"/>
            <w:vAlign w:val="center"/>
          </w:tcPr>
          <w:p w14:paraId="42791AC9" w14:textId="6374F6AA" w:rsidR="00D750E2" w:rsidRPr="008960DE" w:rsidRDefault="008960DE" w:rsidP="002C1241">
            <w:pPr>
              <w:jc w:val="center"/>
              <w:rPr>
                <w:rFonts w:ascii="Times New Roman" w:hAnsi="Times New Roman" w:cs="Times New Roman"/>
                <w:b/>
                <w:bCs/>
                <w:sz w:val="28"/>
                <w:szCs w:val="28"/>
              </w:rPr>
            </w:pPr>
            <w:r>
              <w:rPr>
                <w:rFonts w:ascii="Times New Roman" w:hAnsi="Times New Roman" w:cs="Times New Roman"/>
                <w:b/>
                <w:bCs/>
                <w:sz w:val="28"/>
                <w:szCs w:val="28"/>
              </w:rPr>
              <w:t>Giám sát</w:t>
            </w:r>
          </w:p>
        </w:tc>
        <w:tc>
          <w:tcPr>
            <w:tcW w:w="2676" w:type="dxa"/>
          </w:tcPr>
          <w:p w14:paraId="3B057892" w14:textId="0F3289AE" w:rsidR="00D750E2" w:rsidRDefault="008960DE" w:rsidP="00B8241F">
            <w:pPr>
              <w:rPr>
                <w:rFonts w:ascii="Times New Roman" w:hAnsi="Times New Roman" w:cs="Times New Roman"/>
                <w:sz w:val="28"/>
                <w:szCs w:val="28"/>
              </w:rPr>
            </w:pPr>
            <w:r>
              <w:rPr>
                <w:rFonts w:ascii="Times New Roman" w:hAnsi="Times New Roman" w:cs="Times New Roman"/>
                <w:sz w:val="28"/>
                <w:szCs w:val="28"/>
              </w:rPr>
              <w:t>Giám sát các công việc Spark cho việc phân luồng dữ liệu</w:t>
            </w:r>
          </w:p>
        </w:tc>
        <w:tc>
          <w:tcPr>
            <w:tcW w:w="2676" w:type="dxa"/>
          </w:tcPr>
          <w:p w14:paraId="5BEF53ED" w14:textId="1CD3F5EA" w:rsidR="00D750E2" w:rsidRDefault="005070F0" w:rsidP="00B8241F">
            <w:pPr>
              <w:rPr>
                <w:rFonts w:ascii="Times New Roman" w:hAnsi="Times New Roman" w:cs="Times New Roman"/>
                <w:sz w:val="28"/>
                <w:szCs w:val="28"/>
              </w:rPr>
            </w:pPr>
            <w:r>
              <w:rPr>
                <w:rFonts w:ascii="Times New Roman" w:hAnsi="Times New Roman" w:cs="Times New Roman"/>
                <w:sz w:val="28"/>
                <w:szCs w:val="28"/>
              </w:rPr>
              <w:t>Không hỗ trợ</w:t>
            </w:r>
          </w:p>
        </w:tc>
        <w:tc>
          <w:tcPr>
            <w:tcW w:w="2340" w:type="dxa"/>
          </w:tcPr>
          <w:p w14:paraId="0773919A" w14:textId="17F57429" w:rsidR="00D750E2" w:rsidRDefault="005070F0" w:rsidP="00B8241F">
            <w:pPr>
              <w:rPr>
                <w:rFonts w:ascii="Times New Roman" w:hAnsi="Times New Roman" w:cs="Times New Roman"/>
                <w:sz w:val="28"/>
                <w:szCs w:val="28"/>
              </w:rPr>
            </w:pPr>
            <w:r>
              <w:rPr>
                <w:rFonts w:ascii="Times New Roman" w:hAnsi="Times New Roman" w:cs="Times New Roman"/>
                <w:sz w:val="28"/>
                <w:szCs w:val="28"/>
              </w:rPr>
              <w:t>Hỗ trợ tận dụng các nhóm Synapse Spark</w:t>
            </w:r>
          </w:p>
        </w:tc>
      </w:tr>
    </w:tbl>
    <w:p w14:paraId="2FDD5826" w14:textId="3295261C" w:rsidR="00B8241F" w:rsidRPr="00755ACE" w:rsidRDefault="00B8241F" w:rsidP="00B8241F">
      <w:pPr>
        <w:rPr>
          <w:rFonts w:ascii="Times New Roman" w:hAnsi="Times New Roman" w:cs="Times New Roman"/>
          <w:sz w:val="28"/>
          <w:szCs w:val="28"/>
        </w:rPr>
      </w:pPr>
    </w:p>
    <w:p w14:paraId="4F2550D9" w14:textId="77777777" w:rsidR="000C4F31" w:rsidRDefault="000C4F31">
      <w:pPr>
        <w:rPr>
          <w:rFonts w:ascii="Times New Roman" w:eastAsiaTheme="majorEastAsia" w:hAnsi="Times New Roman" w:cs="Times New Roman"/>
          <w:b/>
          <w:color w:val="4BACC6" w:themeColor="accent5"/>
          <w:sz w:val="32"/>
          <w:szCs w:val="32"/>
        </w:rPr>
      </w:pPr>
      <w:r w:rsidRPr="0017072F">
        <w:rPr>
          <w:rFonts w:ascii="Times New Roman" w:hAnsi="Times New Roman" w:cs="Times New Roman"/>
          <w:b/>
          <w:color w:val="4BACC6" w:themeColor="accent5"/>
        </w:rPr>
        <w:br w:type="page"/>
      </w:r>
    </w:p>
    <w:p w14:paraId="270D0010" w14:textId="0779D9E8" w:rsidR="00296BE8" w:rsidRPr="00296BE8" w:rsidRDefault="00296BE8" w:rsidP="00296BE8">
      <w:pPr>
        <w:pStyle w:val="Heading1"/>
        <w:pBdr>
          <w:bottom w:val="single" w:sz="4" w:space="1" w:color="4BACC6" w:themeColor="accent5"/>
        </w:pBdr>
        <w:jc w:val="center"/>
        <w:rPr>
          <w:rFonts w:cs="Times New Roman"/>
          <w:b/>
          <w:color w:val="4BACC6" w:themeColor="accent5"/>
          <w:lang w:val="vi-VN"/>
        </w:rPr>
      </w:pPr>
      <w:bookmarkStart w:id="10" w:name="_Toc122027990"/>
      <w:r w:rsidRPr="00490FDE">
        <w:rPr>
          <w:rFonts w:cs="Times New Roman"/>
          <w:b/>
          <w:color w:val="4BACC6" w:themeColor="accent5"/>
        </w:rPr>
        <w:lastRenderedPageBreak/>
        <w:t xml:space="preserve">CHƯƠNG </w:t>
      </w:r>
      <w:r>
        <w:rPr>
          <w:rFonts w:cs="Times New Roman"/>
          <w:b/>
          <w:color w:val="4BACC6" w:themeColor="accent5"/>
        </w:rPr>
        <w:t>2</w:t>
      </w:r>
      <w:r w:rsidRPr="00490FDE">
        <w:rPr>
          <w:rFonts w:cs="Times New Roman"/>
          <w:b/>
          <w:color w:val="4BACC6" w:themeColor="accent5"/>
        </w:rPr>
        <w:t xml:space="preserve">. </w:t>
      </w:r>
      <w:r w:rsidR="000E6DDF">
        <w:rPr>
          <w:rFonts w:cs="Times New Roman"/>
          <w:b/>
          <w:color w:val="4BACC6" w:themeColor="accent5"/>
        </w:rPr>
        <w:t>CASE STUDY</w:t>
      </w:r>
      <w:r w:rsidR="006E4F26">
        <w:rPr>
          <w:rFonts w:cs="Times New Roman"/>
          <w:b/>
          <w:color w:val="4BACC6" w:themeColor="accent5"/>
        </w:rPr>
        <w:t xml:space="preserve"> VÀ HƯỚNG GIẢI QUYẾT BÀI TOÁN</w:t>
      </w:r>
      <w:bookmarkEnd w:id="10"/>
    </w:p>
    <w:p w14:paraId="1548BA7A" w14:textId="50957350" w:rsidR="000C4F31" w:rsidRPr="00E22924" w:rsidRDefault="00C947D8" w:rsidP="00CD65CD">
      <w:pPr>
        <w:pStyle w:val="Heading2"/>
        <w:rPr>
          <w:rFonts w:cs="Times New Roman"/>
          <w:color w:val="4BACC6" w:themeColor="accent5"/>
          <w:lang w:val="vi-VN"/>
        </w:rPr>
      </w:pPr>
      <w:bookmarkStart w:id="11" w:name="_Toc122027991"/>
      <w:r w:rsidRPr="007169AD">
        <w:rPr>
          <w:rFonts w:cs="Times New Roman"/>
          <w:color w:val="4BACC6" w:themeColor="accent5"/>
          <w:lang w:val="vi-VN"/>
        </w:rPr>
        <w:t xml:space="preserve">1. </w:t>
      </w:r>
      <w:r w:rsidR="00CD65CD" w:rsidRPr="007169AD">
        <w:rPr>
          <w:rFonts w:cs="Times New Roman"/>
          <w:color w:val="4BACC6" w:themeColor="accent5"/>
          <w:lang w:val="vi-VN"/>
        </w:rPr>
        <w:t xml:space="preserve">GIỚI THIỆU VỀ </w:t>
      </w:r>
      <w:r w:rsidR="003801BF" w:rsidRPr="00E22924">
        <w:rPr>
          <w:rFonts w:cs="Times New Roman"/>
          <w:color w:val="4BACC6" w:themeColor="accent5"/>
          <w:lang w:val="vi-VN"/>
        </w:rPr>
        <w:t>CASESTUDY</w:t>
      </w:r>
      <w:bookmarkEnd w:id="11"/>
    </w:p>
    <w:p w14:paraId="66E1E912" w14:textId="355D4D34" w:rsidR="00740BCD" w:rsidRPr="00E22924" w:rsidRDefault="00721F06" w:rsidP="00E63995">
      <w:pPr>
        <w:spacing w:line="360" w:lineRule="auto"/>
        <w:jc w:val="both"/>
        <w:rPr>
          <w:rFonts w:ascii="Times New Roman" w:hAnsi="Times New Roman" w:cs="Times New Roman"/>
          <w:sz w:val="28"/>
          <w:szCs w:val="28"/>
          <w:lang w:val="vi-VN"/>
        </w:rPr>
      </w:pPr>
      <w:r w:rsidRPr="00E22924">
        <w:rPr>
          <w:rFonts w:ascii="Times New Roman" w:hAnsi="Times New Roman" w:cs="Times New Roman"/>
          <w:sz w:val="28"/>
          <w:szCs w:val="28"/>
          <w:lang w:val="vi-VN"/>
        </w:rPr>
        <w:t>Hiện nay, cùng với sự phát triển</w:t>
      </w:r>
      <w:r w:rsidR="007D58F2" w:rsidRPr="00E22924">
        <w:rPr>
          <w:rFonts w:ascii="Times New Roman" w:hAnsi="Times New Roman" w:cs="Times New Roman"/>
          <w:sz w:val="28"/>
          <w:szCs w:val="28"/>
          <w:lang w:val="vi-VN"/>
        </w:rPr>
        <w:t xml:space="preserve"> của công nghệ thông tin, mọi thứ xung quanh cuộc sống của chúng ta đều được số hóa một cách triệt để</w:t>
      </w:r>
      <w:r w:rsidR="00B33828" w:rsidRPr="00E22924">
        <w:rPr>
          <w:rFonts w:ascii="Times New Roman" w:hAnsi="Times New Roman" w:cs="Times New Roman"/>
          <w:sz w:val="28"/>
          <w:szCs w:val="28"/>
          <w:lang w:val="vi-VN"/>
        </w:rPr>
        <w:t xml:space="preserve"> và thành toán điện tử cũng không phải là ngoại lệ.</w:t>
      </w:r>
      <w:r w:rsidR="00740BCD" w:rsidRPr="00E22924">
        <w:rPr>
          <w:rFonts w:ascii="Times New Roman" w:hAnsi="Times New Roman" w:cs="Times New Roman"/>
          <w:sz w:val="28"/>
          <w:szCs w:val="28"/>
          <w:lang w:val="vi-VN"/>
        </w:rPr>
        <w:t xml:space="preserve"> Bên cạnh những lợi ích to lớn mà thanh toán điện tử mang lại, phương thức thanh toán mới này cũng tiểm ẩn nhiều rủi ro, trong đó rủi ro lớn nhất là</w:t>
      </w:r>
      <w:r w:rsidR="00A25F86" w:rsidRPr="00E22924">
        <w:rPr>
          <w:rFonts w:ascii="Times New Roman" w:hAnsi="Times New Roman" w:cs="Times New Roman"/>
          <w:sz w:val="28"/>
          <w:szCs w:val="28"/>
          <w:lang w:val="vi-VN"/>
        </w:rPr>
        <w:t xml:space="preserve"> việc lộ thông tin cá nhân</w:t>
      </w:r>
      <w:r w:rsidR="00C81229" w:rsidRPr="00E22924">
        <w:rPr>
          <w:rFonts w:ascii="Times New Roman" w:hAnsi="Times New Roman" w:cs="Times New Roman"/>
          <w:sz w:val="28"/>
          <w:szCs w:val="28"/>
          <w:lang w:val="vi-VN"/>
        </w:rPr>
        <w:t xml:space="preserve"> cũng như thông tin thẻ</w:t>
      </w:r>
      <w:r w:rsidR="00412402" w:rsidRPr="00E22924">
        <w:rPr>
          <w:rFonts w:ascii="Times New Roman" w:hAnsi="Times New Roman" w:cs="Times New Roman"/>
          <w:sz w:val="28"/>
          <w:szCs w:val="28"/>
          <w:lang w:val="vi-VN"/>
        </w:rPr>
        <w:t>,… Các đối tượng xấu có thể lợi dụng sơ hở của chúng ta để dùng những thông tin thanh toán này</w:t>
      </w:r>
      <w:r w:rsidR="007144DE" w:rsidRPr="00E22924">
        <w:rPr>
          <w:rFonts w:ascii="Times New Roman" w:hAnsi="Times New Roman" w:cs="Times New Roman"/>
          <w:sz w:val="28"/>
          <w:szCs w:val="28"/>
          <w:lang w:val="vi-VN"/>
        </w:rPr>
        <w:t xml:space="preserve"> để thực hiện các giao dịch nặc danh</w:t>
      </w:r>
      <w:r w:rsidR="00D64F5B" w:rsidRPr="00E22924">
        <w:rPr>
          <w:rFonts w:ascii="Times New Roman" w:hAnsi="Times New Roman" w:cs="Times New Roman"/>
          <w:sz w:val="28"/>
          <w:szCs w:val="28"/>
          <w:lang w:val="vi-VN"/>
        </w:rPr>
        <w:t>, gây tổn thất nặng nề cho mỗi chúng ta.</w:t>
      </w:r>
    </w:p>
    <w:p w14:paraId="3E03B621" w14:textId="619F96E3" w:rsidR="00D64F5B" w:rsidRPr="00721F06" w:rsidRDefault="00DF42FF" w:rsidP="00DF42FF">
      <w:pPr>
        <w:jc w:val="center"/>
        <w:rPr>
          <w:rFonts w:ascii="Times New Roman" w:hAnsi="Times New Roman" w:cs="Times New Roman"/>
          <w:sz w:val="28"/>
          <w:szCs w:val="28"/>
        </w:rPr>
      </w:pPr>
      <w:r w:rsidRPr="0017072F">
        <w:rPr>
          <w:rFonts w:ascii="Times New Roman" w:hAnsi="Times New Roman" w:cs="Times New Roman"/>
          <w:noProof/>
        </w:rPr>
        <w:drawing>
          <wp:inline distT="0" distB="0" distL="0" distR="0" wp14:anchorId="6BA7ADE9" wp14:editId="4079763F">
            <wp:extent cx="5912993" cy="3830831"/>
            <wp:effectExtent l="0" t="0" r="0" b="0"/>
            <wp:docPr id="5" name="Picture 5" descr="Visa vs. MasterCard: The Main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a vs. MasterCard: The Main Differenc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7717" cy="3833891"/>
                    </a:xfrm>
                    <a:prstGeom prst="rect">
                      <a:avLst/>
                    </a:prstGeom>
                    <a:noFill/>
                    <a:ln>
                      <a:noFill/>
                    </a:ln>
                  </pic:spPr>
                </pic:pic>
              </a:graphicData>
            </a:graphic>
          </wp:inline>
        </w:drawing>
      </w:r>
    </w:p>
    <w:p w14:paraId="6FD239FF" w14:textId="11592CBC" w:rsidR="003801BF" w:rsidRPr="00C822D5" w:rsidRDefault="006E665F" w:rsidP="00C822D5">
      <w:pPr>
        <w:spacing w:line="360" w:lineRule="auto"/>
        <w:jc w:val="both"/>
        <w:rPr>
          <w:rFonts w:ascii="Times New Roman" w:hAnsi="Times New Roman" w:cs="Times New Roman"/>
          <w:sz w:val="28"/>
          <w:szCs w:val="28"/>
        </w:rPr>
      </w:pPr>
      <w:r>
        <w:rPr>
          <w:rFonts w:ascii="Times New Roman" w:hAnsi="Times New Roman" w:cs="Times New Roman"/>
          <w:sz w:val="28"/>
          <w:szCs w:val="28"/>
        </w:rPr>
        <w:t>Bên cạnh</w:t>
      </w:r>
      <w:r w:rsidR="009B5840">
        <w:rPr>
          <w:rFonts w:ascii="Times New Roman" w:hAnsi="Times New Roman" w:cs="Times New Roman"/>
          <w:sz w:val="28"/>
          <w:szCs w:val="28"/>
        </w:rPr>
        <w:t xml:space="preserve"> việc khuyến cáo người sử dụng thẻ phải cẩn thận với việc thanh toán, </w:t>
      </w:r>
      <w:r w:rsidR="00BF61FB">
        <w:rPr>
          <w:rFonts w:ascii="Times New Roman" w:hAnsi="Times New Roman" w:cs="Times New Roman"/>
          <w:sz w:val="28"/>
          <w:szCs w:val="28"/>
        </w:rPr>
        <w:t>ngân hàng cung cấp thẻ cũng phải chịu trách nhiệm giải bài toán</w:t>
      </w:r>
      <w:r w:rsidR="003D708F">
        <w:rPr>
          <w:rFonts w:ascii="Times New Roman" w:hAnsi="Times New Roman" w:cs="Times New Roman"/>
          <w:sz w:val="28"/>
          <w:szCs w:val="28"/>
        </w:rPr>
        <w:t xml:space="preserve"> giao dịch mạo danh này</w:t>
      </w:r>
      <w:r w:rsidR="00BF7447">
        <w:rPr>
          <w:rFonts w:ascii="Times New Roman" w:hAnsi="Times New Roman" w:cs="Times New Roman"/>
          <w:sz w:val="28"/>
          <w:szCs w:val="28"/>
        </w:rPr>
        <w:t>, vậy họ có thê làm gì để giảm thiểu vấn nạn đang nhức nhối hiện nay?</w:t>
      </w:r>
    </w:p>
    <w:p w14:paraId="75E4B9D1" w14:textId="6E5E4B69" w:rsidR="00F371C5" w:rsidRPr="003801BF" w:rsidRDefault="00F371C5" w:rsidP="00F371C5">
      <w:pPr>
        <w:pStyle w:val="Heading2"/>
        <w:rPr>
          <w:rFonts w:cs="Times New Roman"/>
          <w:color w:val="4BACC6" w:themeColor="accent5"/>
        </w:rPr>
      </w:pPr>
      <w:bookmarkStart w:id="12" w:name="_Toc122027992"/>
      <w:r w:rsidRPr="007169AD">
        <w:rPr>
          <w:rFonts w:cs="Times New Roman"/>
          <w:color w:val="4BACC6" w:themeColor="accent5"/>
          <w:lang w:val="vi-VN"/>
        </w:rPr>
        <w:lastRenderedPageBreak/>
        <w:t xml:space="preserve">2. </w:t>
      </w:r>
      <w:r w:rsidR="003801BF">
        <w:rPr>
          <w:rFonts w:cs="Times New Roman"/>
          <w:color w:val="4BACC6" w:themeColor="accent5"/>
        </w:rPr>
        <w:t>HƯỚNG GIẢI QUYẾT BÀI TOÁN</w:t>
      </w:r>
      <w:bookmarkEnd w:id="12"/>
    </w:p>
    <w:p w14:paraId="06521B76" w14:textId="585FD826" w:rsidR="00BF7447" w:rsidRPr="00BF7447" w:rsidRDefault="00BF7447" w:rsidP="00C822D5">
      <w:pPr>
        <w:spacing w:line="360" w:lineRule="auto"/>
        <w:jc w:val="both"/>
        <w:rPr>
          <w:rFonts w:ascii="Times New Roman" w:hAnsi="Times New Roman" w:cs="Times New Roman"/>
          <w:sz w:val="28"/>
          <w:szCs w:val="28"/>
        </w:rPr>
      </w:pPr>
      <w:r>
        <w:rPr>
          <w:rFonts w:ascii="Times New Roman" w:hAnsi="Times New Roman" w:cs="Times New Roman"/>
          <w:sz w:val="28"/>
          <w:szCs w:val="28"/>
        </w:rPr>
        <w:t>Hầu hết người sử dụng các dịch vụ thanh toán điện tử</w:t>
      </w:r>
      <w:r w:rsidR="00DC4CD5">
        <w:rPr>
          <w:rFonts w:ascii="Times New Roman" w:hAnsi="Times New Roman" w:cs="Times New Roman"/>
          <w:sz w:val="28"/>
          <w:szCs w:val="28"/>
        </w:rPr>
        <w:t xml:space="preserve"> đều có một thói quen ổn định</w:t>
      </w:r>
      <w:r w:rsidR="00357E51">
        <w:rPr>
          <w:rFonts w:ascii="Times New Roman" w:hAnsi="Times New Roman" w:cs="Times New Roman"/>
          <w:sz w:val="28"/>
          <w:szCs w:val="28"/>
        </w:rPr>
        <w:t>, họ thường chi trả cho 1 số</w:t>
      </w:r>
      <w:r w:rsidR="00904A09">
        <w:rPr>
          <w:rFonts w:ascii="Times New Roman" w:hAnsi="Times New Roman" w:cs="Times New Roman"/>
          <w:sz w:val="28"/>
          <w:szCs w:val="28"/>
        </w:rPr>
        <w:t xml:space="preserve"> nhu cầu nhất định.</w:t>
      </w:r>
      <w:r w:rsidR="005005F4">
        <w:rPr>
          <w:rFonts w:ascii="Times New Roman" w:hAnsi="Times New Roman" w:cs="Times New Roman"/>
          <w:sz w:val="28"/>
          <w:szCs w:val="28"/>
        </w:rPr>
        <w:t xml:space="preserve"> Nhu cầu này thay dổi tùy theo độ tuổi, giới tính,… Thời gian thực hiện giao dịch cũng là một thói quen đáng để lưu tâm vì đa số chúng ta chỉ thực hiện các giao dịch vào các khoảng thời gian nhất định trong ngày</w:t>
      </w:r>
      <w:r w:rsidR="007757CC">
        <w:rPr>
          <w:rFonts w:ascii="Times New Roman" w:hAnsi="Times New Roman" w:cs="Times New Roman"/>
          <w:sz w:val="28"/>
          <w:szCs w:val="28"/>
        </w:rPr>
        <w:t xml:space="preserve">. </w:t>
      </w:r>
      <w:r w:rsidR="00465331">
        <w:rPr>
          <w:rFonts w:ascii="Times New Roman" w:hAnsi="Times New Roman" w:cs="Times New Roman"/>
          <w:sz w:val="28"/>
          <w:szCs w:val="28"/>
        </w:rPr>
        <w:t>Sự bất thường trong thay đổi thói quen giao dịch là yếu tố quan trọng nhất để xác định xem giao dịch đó có phải là mạo danh hay không.</w:t>
      </w:r>
    </w:p>
    <w:p w14:paraId="001438EB" w14:textId="443BDD65" w:rsidR="00465331" w:rsidRPr="00BF7447" w:rsidRDefault="00ED548E" w:rsidP="00C822D5">
      <w:pPr>
        <w:spacing w:line="360" w:lineRule="auto"/>
        <w:jc w:val="both"/>
        <w:rPr>
          <w:rFonts w:ascii="Times New Roman" w:hAnsi="Times New Roman" w:cs="Times New Roman"/>
          <w:sz w:val="28"/>
          <w:szCs w:val="28"/>
        </w:rPr>
      </w:pPr>
      <w:r>
        <w:rPr>
          <w:rFonts w:ascii="Times New Roman" w:hAnsi="Times New Roman" w:cs="Times New Roman"/>
          <w:sz w:val="28"/>
          <w:szCs w:val="28"/>
        </w:rPr>
        <w:t>Nắm bắt được các yếu tố trên</w:t>
      </w:r>
      <w:r w:rsidR="004716B9">
        <w:rPr>
          <w:rFonts w:ascii="Times New Roman" w:hAnsi="Times New Roman" w:cs="Times New Roman"/>
          <w:sz w:val="28"/>
          <w:szCs w:val="28"/>
        </w:rPr>
        <w:t>, bộ phận Data analyst và Data engineer của ngân hàng có thể dễ dàng xây dựng các mô hình Machine Learning để dự đoán xem giao dịch đang được thực hiện có phải là mạo danh hay không, đồng thời đưa ra giải pháp để hạn chế, ngăn chặn những giao dịch đó.</w:t>
      </w:r>
    </w:p>
    <w:p w14:paraId="3BDD2BFF" w14:textId="38CDD49D" w:rsidR="003742F6" w:rsidRPr="00BF7447" w:rsidRDefault="003742F6" w:rsidP="00C822D5">
      <w:pPr>
        <w:spacing w:line="360" w:lineRule="auto"/>
        <w:jc w:val="both"/>
        <w:rPr>
          <w:rFonts w:ascii="Times New Roman" w:hAnsi="Times New Roman" w:cs="Times New Roman"/>
          <w:sz w:val="28"/>
          <w:szCs w:val="28"/>
        </w:rPr>
      </w:pPr>
      <w:r>
        <w:rPr>
          <w:rFonts w:ascii="Times New Roman" w:hAnsi="Times New Roman" w:cs="Times New Roman"/>
          <w:sz w:val="28"/>
          <w:szCs w:val="28"/>
        </w:rPr>
        <w:t>Một ngân hàng thường có rất nhiều Data analyst và Data engineer, họ không thể gặp mặt 24/24 để giải quyết các vấn đề như trên</w:t>
      </w:r>
      <w:r w:rsidR="00A85856">
        <w:rPr>
          <w:rFonts w:ascii="Times New Roman" w:hAnsi="Times New Roman" w:cs="Times New Roman"/>
          <w:sz w:val="28"/>
          <w:szCs w:val="28"/>
        </w:rPr>
        <w:t>, việc gửi file qua lại trong suốt quá trình làm việc cũng gây ra bất tiện vô cùng lớn.</w:t>
      </w:r>
      <w:r w:rsidR="001C6F23">
        <w:rPr>
          <w:rFonts w:ascii="Times New Roman" w:hAnsi="Times New Roman" w:cs="Times New Roman"/>
          <w:sz w:val="28"/>
          <w:szCs w:val="28"/>
        </w:rPr>
        <w:t xml:space="preserve"> Chính vì vậy</w:t>
      </w:r>
      <w:r w:rsidR="001A341F">
        <w:rPr>
          <w:rFonts w:ascii="Times New Roman" w:hAnsi="Times New Roman" w:cs="Times New Roman"/>
          <w:sz w:val="28"/>
          <w:szCs w:val="28"/>
        </w:rPr>
        <w:t xml:space="preserve">, ngân hàng cần sử dụng các giải pháp Cloud Computing- Điện toán đám mây </w:t>
      </w:r>
      <w:r w:rsidR="007B6E75">
        <w:rPr>
          <w:rFonts w:ascii="Times New Roman" w:hAnsi="Times New Roman" w:cs="Times New Roman"/>
          <w:sz w:val="28"/>
          <w:szCs w:val="28"/>
        </w:rPr>
        <w:t xml:space="preserve">để </w:t>
      </w:r>
      <w:r w:rsidR="00A76DF8">
        <w:rPr>
          <w:rFonts w:ascii="Times New Roman" w:hAnsi="Times New Roman" w:cs="Times New Roman"/>
          <w:sz w:val="28"/>
          <w:szCs w:val="28"/>
        </w:rPr>
        <w:t>giải quyết bài toán với hiệu suất tốt nhất.</w:t>
      </w:r>
    </w:p>
    <w:p w14:paraId="34EA7131" w14:textId="0364C3D4" w:rsidR="00E45A2D" w:rsidRDefault="00E45A2D" w:rsidP="00E45A2D">
      <w:pPr>
        <w:pStyle w:val="Heading2"/>
        <w:rPr>
          <w:rFonts w:cs="Times New Roman"/>
          <w:color w:val="4BACC6" w:themeColor="accent5"/>
        </w:rPr>
      </w:pPr>
      <w:bookmarkStart w:id="13" w:name="_Toc122027993"/>
      <w:r>
        <w:rPr>
          <w:rFonts w:cs="Times New Roman"/>
          <w:color w:val="4BACC6" w:themeColor="accent5"/>
        </w:rPr>
        <w:t>3</w:t>
      </w:r>
      <w:r w:rsidRPr="007169AD">
        <w:rPr>
          <w:rFonts w:cs="Times New Roman"/>
          <w:color w:val="4BACC6" w:themeColor="accent5"/>
          <w:lang w:val="vi-VN"/>
        </w:rPr>
        <w:t xml:space="preserve">. </w:t>
      </w:r>
      <w:r>
        <w:rPr>
          <w:rFonts w:cs="Times New Roman"/>
          <w:color w:val="4BACC6" w:themeColor="accent5"/>
        </w:rPr>
        <w:t>CÔNG NGHỆ SỬ DỤNG</w:t>
      </w:r>
      <w:r w:rsidR="00997D42">
        <w:rPr>
          <w:rFonts w:cs="Times New Roman"/>
          <w:color w:val="4BACC6" w:themeColor="accent5"/>
        </w:rPr>
        <w:t xml:space="preserve"> ĐỂ GIẢI QUYẾT BÀI TOÁN</w:t>
      </w:r>
      <w:bookmarkEnd w:id="13"/>
    </w:p>
    <w:p w14:paraId="4B12AA9D" w14:textId="7F67A216" w:rsidR="00E45A2D" w:rsidRPr="00634C51" w:rsidRDefault="00E45A2D" w:rsidP="00E63995">
      <w:pPr>
        <w:pStyle w:val="Heading3"/>
        <w:jc w:val="both"/>
        <w:rPr>
          <w:rFonts w:cs="Times New Roman"/>
          <w:szCs w:val="28"/>
        </w:rPr>
      </w:pPr>
      <w:bookmarkStart w:id="14" w:name="_Toc122027994"/>
      <w:r w:rsidRPr="00E63995">
        <w:rPr>
          <w:rFonts w:cs="Times New Roman"/>
          <w:szCs w:val="28"/>
        </w:rPr>
        <w:t xml:space="preserve">3.1 </w:t>
      </w:r>
      <w:r w:rsidRPr="00634C51">
        <w:rPr>
          <w:rFonts w:cs="Times New Roman"/>
          <w:szCs w:val="28"/>
        </w:rPr>
        <w:t>Thuận toán Random Forest</w:t>
      </w:r>
      <w:bookmarkEnd w:id="14"/>
    </w:p>
    <w:p w14:paraId="0C211AC0" w14:textId="77777777" w:rsidR="00B55358" w:rsidRDefault="00B55358" w:rsidP="00C822D5">
      <w:pPr>
        <w:spacing w:line="360" w:lineRule="auto"/>
        <w:jc w:val="both"/>
        <w:rPr>
          <w:rFonts w:ascii="Times New Roman" w:hAnsi="Times New Roman" w:cs="Times New Roman"/>
          <w:sz w:val="28"/>
          <w:szCs w:val="28"/>
        </w:rPr>
      </w:pPr>
      <w:r w:rsidRPr="00FD7643">
        <w:rPr>
          <w:rFonts w:ascii="Times New Roman" w:hAnsi="Times New Roman" w:cs="Times New Roman"/>
          <w:sz w:val="28"/>
          <w:szCs w:val="28"/>
        </w:rPr>
        <w:t>Random Forest</w:t>
      </w:r>
      <w:r w:rsidRPr="00B55358">
        <w:rPr>
          <w:rFonts w:ascii="Times New Roman" w:hAnsi="Times New Roman" w:cs="Times New Roman"/>
          <w:sz w:val="28"/>
          <w:szCs w:val="28"/>
        </w:rPr>
        <w:t xml:space="preserve"> là một thuật toán học có giám sát. Như tên gọi của nó, Rừng ngẫu nhiên sử dụng các cây (tree) để làm nền tảng.</w:t>
      </w:r>
    </w:p>
    <w:p w14:paraId="1C342F0A" w14:textId="3EBF4D8C" w:rsidR="00B74C92" w:rsidRDefault="00B55358" w:rsidP="00C822D5">
      <w:pPr>
        <w:spacing w:line="360" w:lineRule="auto"/>
        <w:jc w:val="both"/>
        <w:rPr>
          <w:rFonts w:ascii="Times New Roman" w:hAnsi="Times New Roman" w:cs="Times New Roman"/>
          <w:sz w:val="28"/>
          <w:szCs w:val="28"/>
        </w:rPr>
      </w:pPr>
      <w:r w:rsidRPr="00FD7643">
        <w:rPr>
          <w:rFonts w:ascii="Times New Roman" w:hAnsi="Times New Roman" w:cs="Times New Roman"/>
          <w:sz w:val="28"/>
          <w:szCs w:val="28"/>
        </w:rPr>
        <w:t>Random Forest</w:t>
      </w:r>
      <w:r w:rsidRPr="00B5535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55358">
        <w:rPr>
          <w:rFonts w:ascii="Times New Roman" w:hAnsi="Times New Roman" w:cs="Times New Roman"/>
          <w:sz w:val="28"/>
          <w:szCs w:val="28"/>
        </w:rPr>
        <w:t>là một tập hợp của các Decision Tree, mà mỗi cây được chọn theo một thuật toán dựa vào ngẫu nhiên.</w:t>
      </w:r>
      <w:r w:rsidR="00A30837">
        <w:rPr>
          <w:rFonts w:ascii="Times New Roman" w:hAnsi="Times New Roman" w:cs="Times New Roman"/>
          <w:sz w:val="28"/>
          <w:szCs w:val="28"/>
        </w:rPr>
        <w:t xml:space="preserve"> </w:t>
      </w:r>
      <w:r w:rsidR="00B74C92">
        <w:rPr>
          <w:rFonts w:ascii="Times New Roman" w:hAnsi="Times New Roman" w:cs="Times New Roman"/>
          <w:sz w:val="28"/>
          <w:szCs w:val="28"/>
        </w:rPr>
        <w:t>Các điểm mạnh của Random Forest:</w:t>
      </w:r>
    </w:p>
    <w:p w14:paraId="528812CA" w14:textId="77777777" w:rsidR="00D244A8" w:rsidRPr="00D244A8" w:rsidRDefault="00D244A8" w:rsidP="00C822D5">
      <w:pPr>
        <w:pStyle w:val="ListParagraph"/>
        <w:numPr>
          <w:ilvl w:val="0"/>
          <w:numId w:val="14"/>
        </w:numPr>
        <w:spacing w:line="360" w:lineRule="auto"/>
        <w:jc w:val="both"/>
        <w:rPr>
          <w:rFonts w:ascii="Times New Roman" w:hAnsi="Times New Roman" w:cs="Times New Roman"/>
          <w:sz w:val="28"/>
          <w:szCs w:val="28"/>
        </w:rPr>
      </w:pPr>
      <w:r w:rsidRPr="00D244A8">
        <w:rPr>
          <w:rFonts w:ascii="Times New Roman" w:hAnsi="Times New Roman" w:cs="Times New Roman"/>
          <w:sz w:val="28"/>
          <w:szCs w:val="28"/>
        </w:rPr>
        <w:t>Random Forest algorithm có thể sử dụng cho cả bài toán Classification và Regression</w:t>
      </w:r>
    </w:p>
    <w:p w14:paraId="4945BFED" w14:textId="77777777" w:rsidR="00D244A8" w:rsidRPr="00D244A8" w:rsidRDefault="00D244A8" w:rsidP="00C822D5">
      <w:pPr>
        <w:pStyle w:val="ListParagraph"/>
        <w:numPr>
          <w:ilvl w:val="0"/>
          <w:numId w:val="14"/>
        </w:numPr>
        <w:spacing w:line="360" w:lineRule="auto"/>
        <w:jc w:val="both"/>
        <w:rPr>
          <w:rFonts w:ascii="Times New Roman" w:hAnsi="Times New Roman" w:cs="Times New Roman"/>
          <w:sz w:val="28"/>
          <w:szCs w:val="28"/>
        </w:rPr>
      </w:pPr>
      <w:r w:rsidRPr="00D244A8">
        <w:rPr>
          <w:rFonts w:ascii="Times New Roman" w:hAnsi="Times New Roman" w:cs="Times New Roman"/>
          <w:sz w:val="28"/>
          <w:szCs w:val="28"/>
        </w:rPr>
        <w:t>Random Forest làm việc được với dữ liệu thiếu giá trị</w:t>
      </w:r>
    </w:p>
    <w:p w14:paraId="13E0BA32" w14:textId="77777777" w:rsidR="00D244A8" w:rsidRPr="00D244A8" w:rsidRDefault="00D244A8" w:rsidP="00C822D5">
      <w:pPr>
        <w:pStyle w:val="ListParagraph"/>
        <w:numPr>
          <w:ilvl w:val="0"/>
          <w:numId w:val="14"/>
        </w:numPr>
        <w:spacing w:line="360" w:lineRule="auto"/>
        <w:jc w:val="both"/>
        <w:rPr>
          <w:rFonts w:ascii="Times New Roman" w:hAnsi="Times New Roman" w:cs="Times New Roman"/>
          <w:sz w:val="28"/>
          <w:szCs w:val="28"/>
        </w:rPr>
      </w:pPr>
      <w:r w:rsidRPr="00D244A8">
        <w:rPr>
          <w:rFonts w:ascii="Times New Roman" w:hAnsi="Times New Roman" w:cs="Times New Roman"/>
          <w:sz w:val="28"/>
          <w:szCs w:val="28"/>
        </w:rPr>
        <w:t>Khi Forest có nhiều cây hơn, chúng ta có thể tránh được việc Overfitting với tập dữ liệu</w:t>
      </w:r>
    </w:p>
    <w:p w14:paraId="7E0F58F2" w14:textId="2F53D480" w:rsidR="00B55358" w:rsidRPr="00FD7643" w:rsidRDefault="00D244A8" w:rsidP="00C822D5">
      <w:pPr>
        <w:pStyle w:val="ListParagraph"/>
        <w:numPr>
          <w:ilvl w:val="0"/>
          <w:numId w:val="14"/>
        </w:numPr>
        <w:spacing w:line="360" w:lineRule="auto"/>
        <w:jc w:val="both"/>
        <w:rPr>
          <w:rFonts w:ascii="Times New Roman" w:hAnsi="Times New Roman" w:cs="Times New Roman"/>
          <w:sz w:val="28"/>
          <w:szCs w:val="28"/>
        </w:rPr>
      </w:pPr>
      <w:r w:rsidRPr="00D244A8">
        <w:rPr>
          <w:rFonts w:ascii="Times New Roman" w:hAnsi="Times New Roman" w:cs="Times New Roman"/>
          <w:sz w:val="28"/>
          <w:szCs w:val="28"/>
        </w:rPr>
        <w:lastRenderedPageBreak/>
        <w:t>Có thể tạo mô hình cho các giá trị phân loại</w:t>
      </w:r>
    </w:p>
    <w:p w14:paraId="32915228" w14:textId="693D9CC6" w:rsidR="00B74C92" w:rsidRPr="00B74C92" w:rsidRDefault="00685A31" w:rsidP="00C822D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Dựa vào các đặc điểm trên, có thể kết luận Random Forest là một thuật toán tuyệt vời để dự đoán xem giao dịch đang thực hiện có phải là giao dịch mạo danh hay không. Bằng cách chọn các thành phần predictor là các cột giá trị nói lên thói quen giao dịch của người dùng, ta có thể đưa ra khẳng định xem giao dịch đó </w:t>
      </w:r>
      <w:r w:rsidR="00064F57">
        <w:rPr>
          <w:rFonts w:ascii="Times New Roman" w:hAnsi="Times New Roman" w:cs="Times New Roman"/>
          <w:sz w:val="28"/>
          <w:szCs w:val="28"/>
        </w:rPr>
        <w:t>có phải</w:t>
      </w:r>
      <w:r w:rsidR="00F40A89">
        <w:rPr>
          <w:rFonts w:ascii="Times New Roman" w:hAnsi="Times New Roman" w:cs="Times New Roman"/>
          <w:sz w:val="28"/>
          <w:szCs w:val="28"/>
        </w:rPr>
        <w:t xml:space="preserve"> do chính chủ thực hiện hay không với độ chính xác rất cao.</w:t>
      </w:r>
    </w:p>
    <w:p w14:paraId="226C6B75" w14:textId="64FBC140" w:rsidR="00D548B1" w:rsidRPr="00634C51" w:rsidRDefault="00E45A2D" w:rsidP="002F692C">
      <w:pPr>
        <w:pStyle w:val="Heading3"/>
        <w:spacing w:line="276" w:lineRule="auto"/>
        <w:rPr>
          <w:rFonts w:cs="Times New Roman"/>
          <w:szCs w:val="28"/>
        </w:rPr>
      </w:pPr>
      <w:bookmarkStart w:id="15" w:name="_Toc122027995"/>
      <w:r w:rsidRPr="00E63995">
        <w:rPr>
          <w:rFonts w:cs="Times New Roman"/>
          <w:szCs w:val="28"/>
        </w:rPr>
        <w:t xml:space="preserve">3.2 </w:t>
      </w:r>
      <w:r w:rsidR="00D548B1" w:rsidRPr="00634C51">
        <w:rPr>
          <w:rFonts w:cs="Times New Roman"/>
          <w:szCs w:val="28"/>
        </w:rPr>
        <w:t>Cloud Computing và End to End project</w:t>
      </w:r>
      <w:bookmarkEnd w:id="15"/>
    </w:p>
    <w:p w14:paraId="70DC4F38" w14:textId="14E120AA" w:rsidR="00D548B1" w:rsidRDefault="00D548B1" w:rsidP="00C822D5">
      <w:pPr>
        <w:spacing w:line="360" w:lineRule="auto"/>
        <w:jc w:val="both"/>
        <w:rPr>
          <w:rFonts w:ascii="Times New Roman" w:hAnsi="Times New Roman" w:cs="Times New Roman"/>
          <w:sz w:val="28"/>
          <w:szCs w:val="28"/>
        </w:rPr>
      </w:pPr>
      <w:r>
        <w:rPr>
          <w:rFonts w:ascii="Times New Roman" w:hAnsi="Times New Roman" w:cs="Times New Roman"/>
          <w:sz w:val="28"/>
          <w:szCs w:val="28"/>
        </w:rPr>
        <w:t>Như đã nói ở phần trên, việc sử dụng Cloud Computing là vô cùng tiện lợi cho quá trình giải quyết bài toán này. Một trong những cách tối ưu nhất mà ngân hàng có thể lựa chọn, đó là dùng Cloud Computing để xây dựng một dự án End to End với phần đầu được triển khai bởi Data Engineer và phần cuối được đảm nhiệm bởi Data Analyst.</w:t>
      </w:r>
    </w:p>
    <w:p w14:paraId="0E71C223" w14:textId="7CE4D13C" w:rsidR="00E45A2D" w:rsidRPr="00634C51" w:rsidRDefault="00E45A2D" w:rsidP="002F692C">
      <w:pPr>
        <w:pStyle w:val="Heading3"/>
        <w:spacing w:line="276" w:lineRule="auto"/>
        <w:rPr>
          <w:rFonts w:cs="Times New Roman"/>
          <w:szCs w:val="28"/>
        </w:rPr>
      </w:pPr>
      <w:bookmarkStart w:id="16" w:name="_Toc122027996"/>
      <w:r w:rsidRPr="00E63995">
        <w:rPr>
          <w:rFonts w:cs="Times New Roman"/>
          <w:szCs w:val="28"/>
        </w:rPr>
        <w:t>3.</w:t>
      </w:r>
      <w:r w:rsidR="00D548B1" w:rsidRPr="00634C51">
        <w:rPr>
          <w:rFonts w:cs="Times New Roman"/>
          <w:szCs w:val="28"/>
        </w:rPr>
        <w:t>3</w:t>
      </w:r>
      <w:r w:rsidRPr="00634C51">
        <w:rPr>
          <w:rFonts w:cs="Times New Roman"/>
          <w:szCs w:val="28"/>
        </w:rPr>
        <w:t xml:space="preserve"> Azure Synapse</w:t>
      </w:r>
      <w:bookmarkEnd w:id="16"/>
    </w:p>
    <w:p w14:paraId="304DC488" w14:textId="4C1C9DC1" w:rsidR="00823FAF" w:rsidRPr="0017072F" w:rsidRDefault="00E9673C" w:rsidP="00C822D5">
      <w:pPr>
        <w:spacing w:line="360" w:lineRule="auto"/>
        <w:jc w:val="both"/>
        <w:rPr>
          <w:rFonts w:ascii="Times New Roman" w:hAnsi="Times New Roman" w:cs="Times New Roman"/>
          <w:sz w:val="28"/>
          <w:szCs w:val="28"/>
        </w:rPr>
      </w:pPr>
      <w:r w:rsidRPr="0017072F">
        <w:rPr>
          <w:rFonts w:ascii="Times New Roman" w:hAnsi="Times New Roman" w:cs="Times New Roman"/>
          <w:sz w:val="28"/>
          <w:szCs w:val="28"/>
        </w:rPr>
        <w:t>Azure Synapse, với những tính năng vượt trội đã được đề cập ở phần đầu của đồ án</w:t>
      </w:r>
      <w:r w:rsidR="004060F0" w:rsidRPr="0017072F">
        <w:rPr>
          <w:rFonts w:ascii="Times New Roman" w:hAnsi="Times New Roman" w:cs="Times New Roman"/>
          <w:sz w:val="28"/>
          <w:szCs w:val="28"/>
        </w:rPr>
        <w:t>, là lựa chọn hàng đầu trong việc triển khai một dự án phân tích dữ liệu end to end.</w:t>
      </w:r>
    </w:p>
    <w:p w14:paraId="3260D3CA" w14:textId="6C835B70" w:rsidR="00823FAF" w:rsidRPr="0017072F" w:rsidRDefault="00823FAF" w:rsidP="00C822D5">
      <w:pPr>
        <w:spacing w:line="360" w:lineRule="auto"/>
        <w:jc w:val="both"/>
        <w:rPr>
          <w:rFonts w:ascii="Times New Roman" w:hAnsi="Times New Roman" w:cs="Times New Roman"/>
          <w:sz w:val="28"/>
          <w:szCs w:val="28"/>
        </w:rPr>
      </w:pPr>
      <w:r w:rsidRPr="0017072F">
        <w:rPr>
          <w:rFonts w:ascii="Times New Roman" w:hAnsi="Times New Roman" w:cs="Times New Roman"/>
          <w:sz w:val="28"/>
          <w:szCs w:val="28"/>
        </w:rPr>
        <w:t xml:space="preserve">Các Data engineer có thể </w:t>
      </w:r>
      <w:r w:rsidR="00DC5455" w:rsidRPr="0017072F">
        <w:rPr>
          <w:rFonts w:ascii="Times New Roman" w:hAnsi="Times New Roman" w:cs="Times New Roman"/>
          <w:sz w:val="28"/>
          <w:szCs w:val="28"/>
        </w:rPr>
        <w:t xml:space="preserve">thực hiện việc xử lí </w:t>
      </w:r>
      <w:r w:rsidR="00391A59" w:rsidRPr="0017072F">
        <w:rPr>
          <w:rFonts w:ascii="Times New Roman" w:hAnsi="Times New Roman" w:cs="Times New Roman"/>
          <w:sz w:val="28"/>
          <w:szCs w:val="28"/>
        </w:rPr>
        <w:t>phân tích dữ liệu có trong</w:t>
      </w:r>
      <w:r w:rsidR="00DC5455" w:rsidRPr="0017072F">
        <w:rPr>
          <w:rFonts w:ascii="Times New Roman" w:hAnsi="Times New Roman" w:cs="Times New Roman"/>
          <w:sz w:val="28"/>
          <w:szCs w:val="28"/>
        </w:rPr>
        <w:t xml:space="preserve"> data lake</w:t>
      </w:r>
      <w:r w:rsidR="00391A59" w:rsidRPr="0017072F">
        <w:rPr>
          <w:rFonts w:ascii="Times New Roman" w:hAnsi="Times New Roman" w:cs="Times New Roman"/>
          <w:sz w:val="28"/>
          <w:szCs w:val="28"/>
        </w:rPr>
        <w:t xml:space="preserve"> (dữ liệu raw được lưu trữ dưới nhiều định dạng khách nhau)</w:t>
      </w:r>
      <w:r w:rsidR="00551076" w:rsidRPr="0017072F">
        <w:rPr>
          <w:rFonts w:ascii="Times New Roman" w:hAnsi="Times New Roman" w:cs="Times New Roman"/>
          <w:sz w:val="28"/>
          <w:szCs w:val="28"/>
        </w:rPr>
        <w:t xml:space="preserve">, qua đó </w:t>
      </w:r>
      <w:r w:rsidR="0041334D" w:rsidRPr="0017072F">
        <w:rPr>
          <w:rFonts w:ascii="Times New Roman" w:hAnsi="Times New Roman" w:cs="Times New Roman"/>
          <w:sz w:val="28"/>
          <w:szCs w:val="28"/>
        </w:rPr>
        <w:t>chọn ra dữ liệu có ý nghĩa</w:t>
      </w:r>
      <w:r w:rsidR="00186A9F" w:rsidRPr="0017072F">
        <w:rPr>
          <w:rFonts w:ascii="Times New Roman" w:hAnsi="Times New Roman" w:cs="Times New Roman"/>
          <w:sz w:val="28"/>
          <w:szCs w:val="28"/>
        </w:rPr>
        <w:t xml:space="preserve"> để tiến hành áp dụng các thuật toán Machine Learning</w:t>
      </w:r>
    </w:p>
    <w:p w14:paraId="71C305DA" w14:textId="61D39CFF" w:rsidR="00186A9F" w:rsidRPr="0017072F" w:rsidRDefault="00546E7C" w:rsidP="00C822D5">
      <w:pPr>
        <w:spacing w:line="360" w:lineRule="auto"/>
        <w:jc w:val="both"/>
        <w:rPr>
          <w:rFonts w:ascii="Times New Roman" w:hAnsi="Times New Roman" w:cs="Times New Roman"/>
          <w:sz w:val="28"/>
          <w:szCs w:val="28"/>
        </w:rPr>
      </w:pPr>
      <w:r w:rsidRPr="0017072F">
        <w:rPr>
          <w:rFonts w:ascii="Times New Roman" w:hAnsi="Times New Roman" w:cs="Times New Roman"/>
          <w:sz w:val="28"/>
          <w:szCs w:val="28"/>
        </w:rPr>
        <w:t>Một điểm đáng chú ý là Azure Synapse chỉ hỗ trợ mô hình Machine Learning đã được train sẵn và đã được chuyển đổi về ONNX (Open Neural Network Exchange)</w:t>
      </w:r>
      <w:r w:rsidR="00657957" w:rsidRPr="0017072F">
        <w:rPr>
          <w:rFonts w:ascii="Times New Roman" w:hAnsi="Times New Roman" w:cs="Times New Roman"/>
          <w:sz w:val="28"/>
          <w:szCs w:val="28"/>
        </w:rPr>
        <w:t>.</w:t>
      </w:r>
    </w:p>
    <w:p w14:paraId="0079CDAF" w14:textId="17D5BFCE" w:rsidR="00657957" w:rsidRPr="0017072F" w:rsidRDefault="00657957" w:rsidP="00C822D5">
      <w:pPr>
        <w:spacing w:line="360" w:lineRule="auto"/>
        <w:jc w:val="both"/>
        <w:rPr>
          <w:rFonts w:ascii="Times New Roman" w:hAnsi="Times New Roman" w:cs="Times New Roman"/>
          <w:sz w:val="28"/>
          <w:szCs w:val="28"/>
        </w:rPr>
      </w:pPr>
      <w:r w:rsidRPr="0017072F">
        <w:rPr>
          <w:rFonts w:ascii="Times New Roman" w:hAnsi="Times New Roman" w:cs="Times New Roman"/>
          <w:sz w:val="28"/>
          <w:szCs w:val="28"/>
        </w:rPr>
        <w:t>ONNX một công cụ đóng vai trò như một trung gian hỗ trợ chuyển đổi mô hình học máy từ các framework khác nhau về dạng ONNX cung cấp nhờ đó giúp chúng ta chuyển đổi dễ dàng giữa các framework khác nhau. ONNX hỗ trợ chuyển đổi giữa nhiều framework phổ biến hiện nay như Keras, Tensorfow, Scikit-learn, Pytorch và XGBoost.</w:t>
      </w:r>
    </w:p>
    <w:p w14:paraId="23D64179" w14:textId="0FA484B6" w:rsidR="00FB0210" w:rsidRPr="004F0F8E" w:rsidRDefault="00FB0210" w:rsidP="00C822D5">
      <w:pPr>
        <w:spacing w:line="360" w:lineRule="auto"/>
        <w:jc w:val="both"/>
        <w:rPr>
          <w:rFonts w:ascii="Times New Roman" w:hAnsi="Times New Roman" w:cs="Times New Roman"/>
          <w:sz w:val="28"/>
          <w:szCs w:val="28"/>
          <w:lang w:val="vi-VN"/>
        </w:rPr>
      </w:pPr>
      <w:r w:rsidRPr="0017072F">
        <w:rPr>
          <w:rFonts w:ascii="Times New Roman" w:hAnsi="Times New Roman" w:cs="Times New Roman"/>
          <w:sz w:val="28"/>
          <w:szCs w:val="28"/>
        </w:rPr>
        <w:t xml:space="preserve">Mục tiêu của việc sử dụng Azure Synapse là để </w:t>
      </w:r>
      <w:r w:rsidR="00BA4CFD" w:rsidRPr="0017072F">
        <w:rPr>
          <w:rFonts w:ascii="Times New Roman" w:hAnsi="Times New Roman" w:cs="Times New Roman"/>
          <w:sz w:val="28"/>
          <w:szCs w:val="28"/>
        </w:rPr>
        <w:t>đưa ra các dự đoán bằng mô hình Machine Learning</w:t>
      </w:r>
      <w:r w:rsidR="00632E63" w:rsidRPr="0017072F">
        <w:rPr>
          <w:rFonts w:ascii="Times New Roman" w:hAnsi="Times New Roman" w:cs="Times New Roman"/>
          <w:sz w:val="28"/>
          <w:szCs w:val="28"/>
        </w:rPr>
        <w:t xml:space="preserve"> (Random Forest)</w:t>
      </w:r>
      <w:r w:rsidR="00ED0C86" w:rsidRPr="0017072F">
        <w:rPr>
          <w:rFonts w:ascii="Times New Roman" w:hAnsi="Times New Roman" w:cs="Times New Roman"/>
          <w:sz w:val="28"/>
          <w:szCs w:val="28"/>
        </w:rPr>
        <w:t xml:space="preserve"> và</w:t>
      </w:r>
      <w:r w:rsidR="008365EC" w:rsidRPr="0017072F">
        <w:rPr>
          <w:rFonts w:ascii="Times New Roman" w:hAnsi="Times New Roman" w:cs="Times New Roman"/>
          <w:sz w:val="28"/>
          <w:szCs w:val="28"/>
        </w:rPr>
        <w:t xml:space="preserve"> đưa ra tập dữ liệu để visualize bằng PowerBI</w:t>
      </w:r>
      <w:r w:rsidR="009C13AC" w:rsidRPr="004F0F8E">
        <w:rPr>
          <w:rFonts w:ascii="Times New Roman" w:hAnsi="Times New Roman" w:cs="Times New Roman"/>
          <w:sz w:val="28"/>
          <w:szCs w:val="28"/>
          <w:lang w:val="vi-VN"/>
        </w:rPr>
        <w:t>.</w:t>
      </w:r>
    </w:p>
    <w:p w14:paraId="1C70E5E0" w14:textId="666B8127" w:rsidR="00997D42" w:rsidRPr="00634C51" w:rsidRDefault="00997D42" w:rsidP="002F692C">
      <w:pPr>
        <w:pStyle w:val="Heading3"/>
        <w:spacing w:line="276" w:lineRule="auto"/>
        <w:rPr>
          <w:rFonts w:cs="Times New Roman"/>
          <w:szCs w:val="28"/>
        </w:rPr>
      </w:pPr>
      <w:bookmarkStart w:id="17" w:name="_Toc122027997"/>
      <w:r w:rsidRPr="00E63995">
        <w:rPr>
          <w:rFonts w:cs="Times New Roman"/>
          <w:szCs w:val="28"/>
        </w:rPr>
        <w:lastRenderedPageBreak/>
        <w:t>3.</w:t>
      </w:r>
      <w:r w:rsidR="00E63995" w:rsidRPr="00E63995">
        <w:rPr>
          <w:rFonts w:cs="Times New Roman"/>
          <w:szCs w:val="28"/>
        </w:rPr>
        <w:t>4</w:t>
      </w:r>
      <w:r w:rsidRPr="00E63995">
        <w:rPr>
          <w:rFonts w:cs="Times New Roman"/>
          <w:szCs w:val="28"/>
        </w:rPr>
        <w:t xml:space="preserve"> </w:t>
      </w:r>
      <w:r w:rsidRPr="00634C51">
        <w:rPr>
          <w:rFonts w:cs="Times New Roman"/>
          <w:szCs w:val="28"/>
        </w:rPr>
        <w:t>Power BI</w:t>
      </w:r>
      <w:bookmarkEnd w:id="17"/>
    </w:p>
    <w:p w14:paraId="47AE11EC" w14:textId="658F1AAA" w:rsidR="00192D72" w:rsidRPr="0017072F" w:rsidRDefault="00192D72" w:rsidP="00C822D5">
      <w:pPr>
        <w:spacing w:line="360" w:lineRule="auto"/>
        <w:jc w:val="both"/>
        <w:rPr>
          <w:rFonts w:ascii="Times New Roman" w:hAnsi="Times New Roman" w:cs="Times New Roman"/>
          <w:sz w:val="28"/>
          <w:szCs w:val="28"/>
        </w:rPr>
      </w:pPr>
      <w:r w:rsidRPr="0017072F">
        <w:rPr>
          <w:rFonts w:ascii="Times New Roman" w:hAnsi="Times New Roman" w:cs="Times New Roman"/>
          <w:sz w:val="28"/>
          <w:szCs w:val="28"/>
        </w:rPr>
        <w:t>Power BI là một thành phần trong Power Platform của Microsoft. Ngoài Power BI, Microsoft Power Platform còn bao gồm Power Apps, Power Pages, Power Automate và Power Virtual Agents, là bộ các công cụ hỗ trợ cho phân tích dữ liệu, xây dựng giải pháp và tự động hóa quy trình, giúp các doanh nghiệp thúc đẩy kinh doanh.</w:t>
      </w:r>
    </w:p>
    <w:p w14:paraId="58E4BEEE" w14:textId="1B9C6324" w:rsidR="00F371C5" w:rsidRPr="0017072F" w:rsidRDefault="00192D72" w:rsidP="00C822D5">
      <w:pPr>
        <w:spacing w:line="360" w:lineRule="auto"/>
        <w:jc w:val="both"/>
        <w:rPr>
          <w:rFonts w:ascii="Times New Roman" w:hAnsi="Times New Roman" w:cs="Times New Roman"/>
          <w:lang w:val="vi-VN"/>
        </w:rPr>
      </w:pPr>
      <w:r w:rsidRPr="0017072F">
        <w:rPr>
          <w:rFonts w:ascii="Times New Roman" w:hAnsi="Times New Roman" w:cs="Times New Roman"/>
          <w:sz w:val="28"/>
          <w:szCs w:val="28"/>
        </w:rPr>
        <w:t>Power BI đóng vai trò là một công cụ Kinh doanh thông minh (Business Intelligence) đem đến khả năng xử lý, tổ chức, phân tích và trực quan hóa dữ liệu, mang dữ liệu từ dạng thô trở thành các thông tin hữu ích hỗ trợ cho việc ra quyết định của các công ty, tổ chức, doanh nghiệp. Thể hiện của Power BI là các biểu đồ, bảng điều khiển (dashboard) không chỉ đẹp đẽ mà còn chứa đựng nhiều thông tin có giá trị giúp diễn giải, kiểm soát tình hình kinh doanh và dự báo cho tương lai.</w:t>
      </w:r>
    </w:p>
    <w:p w14:paraId="2405BBF8" w14:textId="77777777" w:rsidR="003B55FF" w:rsidRPr="007169AD" w:rsidRDefault="003B55FF" w:rsidP="00E63995">
      <w:pPr>
        <w:jc w:val="both"/>
        <w:rPr>
          <w:rFonts w:ascii="Times New Roman" w:eastAsiaTheme="majorEastAsia" w:hAnsi="Times New Roman" w:cs="Times New Roman"/>
          <w:b/>
          <w:color w:val="4BACC6" w:themeColor="accent5"/>
          <w:sz w:val="32"/>
          <w:szCs w:val="32"/>
          <w:lang w:val="vi-VN"/>
        </w:rPr>
      </w:pPr>
      <w:r w:rsidRPr="0017072F">
        <w:rPr>
          <w:rFonts w:ascii="Times New Roman" w:hAnsi="Times New Roman" w:cs="Times New Roman"/>
          <w:b/>
          <w:color w:val="4BACC6" w:themeColor="accent5"/>
          <w:lang w:val="vi-VN"/>
        </w:rPr>
        <w:br w:type="page"/>
      </w:r>
    </w:p>
    <w:p w14:paraId="2D2E402A" w14:textId="2E0B7D57" w:rsidR="003B55FF" w:rsidRPr="00296BE8" w:rsidRDefault="003B55FF" w:rsidP="003B55FF">
      <w:pPr>
        <w:pStyle w:val="Heading1"/>
        <w:pBdr>
          <w:bottom w:val="single" w:sz="4" w:space="1" w:color="4BACC6" w:themeColor="accent5"/>
        </w:pBdr>
        <w:jc w:val="center"/>
        <w:rPr>
          <w:rFonts w:cs="Times New Roman"/>
          <w:b/>
          <w:color w:val="4BACC6" w:themeColor="accent5"/>
          <w:lang w:val="vi-VN"/>
        </w:rPr>
      </w:pPr>
      <w:bookmarkStart w:id="18" w:name="_Toc122027998"/>
      <w:r w:rsidRPr="00490FDE">
        <w:rPr>
          <w:rFonts w:cs="Times New Roman"/>
          <w:b/>
          <w:color w:val="4BACC6" w:themeColor="accent5"/>
        </w:rPr>
        <w:lastRenderedPageBreak/>
        <w:t xml:space="preserve">CHƯƠNG </w:t>
      </w:r>
      <w:r>
        <w:rPr>
          <w:rFonts w:cs="Times New Roman"/>
          <w:b/>
          <w:color w:val="4BACC6" w:themeColor="accent5"/>
        </w:rPr>
        <w:t>3</w:t>
      </w:r>
      <w:r w:rsidRPr="00490FDE">
        <w:rPr>
          <w:rFonts w:cs="Times New Roman"/>
          <w:b/>
          <w:color w:val="4BACC6" w:themeColor="accent5"/>
        </w:rPr>
        <w:t xml:space="preserve">. </w:t>
      </w:r>
      <w:r w:rsidR="00C67EA7" w:rsidRPr="0017072F">
        <w:rPr>
          <w:rFonts w:cs="Times New Roman"/>
          <w:b/>
          <w:color w:val="4BACC6" w:themeColor="accent5"/>
        </w:rPr>
        <w:t>GIẢI QUYẾT BÀI TOÁN</w:t>
      </w:r>
      <w:bookmarkEnd w:id="18"/>
    </w:p>
    <w:p w14:paraId="09AC098B" w14:textId="0A41C159" w:rsidR="00BE3EA8" w:rsidRDefault="00CD65CD" w:rsidP="0035071D">
      <w:pPr>
        <w:pStyle w:val="Heading2"/>
        <w:numPr>
          <w:ilvl w:val="0"/>
          <w:numId w:val="12"/>
        </w:numPr>
        <w:rPr>
          <w:rFonts w:cs="Times New Roman"/>
          <w:color w:val="4BACC6" w:themeColor="accent5"/>
          <w:lang w:val="vi-VN"/>
        </w:rPr>
      </w:pPr>
      <w:bookmarkStart w:id="19" w:name="_Toc122027999"/>
      <w:r w:rsidRPr="007169AD">
        <w:rPr>
          <w:rFonts w:cs="Times New Roman"/>
          <w:color w:val="4BACC6" w:themeColor="accent5"/>
          <w:lang w:val="vi-VN"/>
        </w:rPr>
        <w:t>MÔ TẢ VỀ DỮ LIỆU SỬ DỤNG</w:t>
      </w:r>
      <w:bookmarkEnd w:id="19"/>
    </w:p>
    <w:p w14:paraId="5C4EAD12" w14:textId="734C7D0D" w:rsidR="007C3A58" w:rsidRPr="00A63524" w:rsidRDefault="00A22D7B" w:rsidP="002F692C">
      <w:pPr>
        <w:pStyle w:val="ListParagraph"/>
        <w:spacing w:line="276" w:lineRule="auto"/>
        <w:ind w:left="360" w:firstLine="420"/>
        <w:rPr>
          <w:rFonts w:ascii="Times New Roman" w:hAnsi="Times New Roman" w:cs="Times New Roman"/>
          <w:color w:val="000000" w:themeColor="text1"/>
          <w:sz w:val="28"/>
          <w:szCs w:val="28"/>
          <w:lang w:val="vi-VN"/>
        </w:rPr>
      </w:pPr>
      <w:r w:rsidRPr="00A63524">
        <w:rPr>
          <w:rFonts w:ascii="Times New Roman" w:hAnsi="Times New Roman" w:cs="Times New Roman"/>
          <w:color w:val="000000" w:themeColor="text1"/>
          <w:sz w:val="28"/>
          <w:szCs w:val="28"/>
          <w:lang w:val="vi-VN"/>
        </w:rPr>
        <w:t>Bộ dữ liệu</w:t>
      </w:r>
      <w:r w:rsidR="00903717" w:rsidRPr="00A63524">
        <w:rPr>
          <w:rFonts w:ascii="Times New Roman" w:hAnsi="Times New Roman" w:cs="Times New Roman"/>
          <w:color w:val="000000" w:themeColor="text1"/>
          <w:sz w:val="28"/>
          <w:szCs w:val="28"/>
          <w:lang w:val="vi-VN"/>
        </w:rPr>
        <w:t xml:space="preserve"> được thu thập trên Kaggle và</w:t>
      </w:r>
      <w:r w:rsidRPr="00A63524">
        <w:rPr>
          <w:rFonts w:ascii="Times New Roman" w:hAnsi="Times New Roman" w:cs="Times New Roman"/>
          <w:color w:val="000000" w:themeColor="text1"/>
          <w:sz w:val="28"/>
          <w:szCs w:val="28"/>
          <w:lang w:val="vi-VN"/>
        </w:rPr>
        <w:t xml:space="preserve"> </w:t>
      </w:r>
      <w:r w:rsidR="00CA21AE" w:rsidRPr="00A63524">
        <w:rPr>
          <w:rFonts w:ascii="Times New Roman" w:hAnsi="Times New Roman" w:cs="Times New Roman"/>
          <w:color w:val="000000" w:themeColor="text1"/>
          <w:sz w:val="28"/>
          <w:szCs w:val="28"/>
          <w:lang w:val="vi-VN"/>
        </w:rPr>
        <w:t xml:space="preserve">mô tả về </w:t>
      </w:r>
      <w:r w:rsidR="00BF036A" w:rsidRPr="00A63524">
        <w:rPr>
          <w:rFonts w:ascii="Times New Roman" w:hAnsi="Times New Roman" w:cs="Times New Roman"/>
          <w:color w:val="000000" w:themeColor="text1"/>
          <w:sz w:val="28"/>
          <w:szCs w:val="28"/>
          <w:lang w:val="vi-VN"/>
        </w:rPr>
        <w:t>các mô phỏn</w:t>
      </w:r>
      <w:r w:rsidR="00156F0B" w:rsidRPr="00A63524">
        <w:rPr>
          <w:rFonts w:ascii="Times New Roman" w:hAnsi="Times New Roman" w:cs="Times New Roman"/>
          <w:color w:val="000000" w:themeColor="text1"/>
          <w:sz w:val="28"/>
          <w:szCs w:val="28"/>
          <w:lang w:val="vi-VN"/>
        </w:rPr>
        <w:t xml:space="preserve">g giao dịch tín dụng </w:t>
      </w:r>
      <w:r w:rsidR="00DE152C" w:rsidRPr="00A63524">
        <w:rPr>
          <w:rFonts w:ascii="Times New Roman" w:hAnsi="Times New Roman" w:cs="Times New Roman"/>
          <w:color w:val="000000" w:themeColor="text1"/>
          <w:sz w:val="28"/>
          <w:szCs w:val="28"/>
          <w:lang w:val="vi-VN"/>
        </w:rPr>
        <w:t>hợp pháp và gian lận từ 01</w:t>
      </w:r>
      <w:r w:rsidR="00AF390C" w:rsidRPr="00A63524">
        <w:rPr>
          <w:rFonts w:ascii="Times New Roman" w:hAnsi="Times New Roman" w:cs="Times New Roman"/>
          <w:color w:val="000000" w:themeColor="text1"/>
          <w:sz w:val="28"/>
          <w:szCs w:val="28"/>
          <w:lang w:val="vi-VN"/>
        </w:rPr>
        <w:t>/1/2019 đến 31/12/2020.</w:t>
      </w:r>
    </w:p>
    <w:p w14:paraId="2D8443DC" w14:textId="50017122" w:rsidR="00E45A2D" w:rsidRPr="00A63524" w:rsidRDefault="00AF390C" w:rsidP="002F692C">
      <w:pPr>
        <w:pStyle w:val="ListParagraph"/>
        <w:spacing w:line="276" w:lineRule="auto"/>
        <w:ind w:left="360" w:firstLine="420"/>
        <w:rPr>
          <w:ins w:id="20" w:author="{E44FCB4C-48B7-4309-892B-3AFEAD7EC721}" w:date="2022-12-04T22:24:00Z"/>
          <w:rFonts w:ascii="Times New Roman" w:hAnsi="Times New Roman" w:cs="Times New Roman"/>
          <w:color w:val="000000" w:themeColor="text1"/>
          <w:sz w:val="28"/>
          <w:szCs w:val="28"/>
          <w:lang w:val="vi-VN"/>
        </w:rPr>
      </w:pPr>
      <w:r w:rsidRPr="00A63524">
        <w:rPr>
          <w:rFonts w:ascii="Times New Roman" w:hAnsi="Times New Roman" w:cs="Times New Roman"/>
          <w:color w:val="000000" w:themeColor="text1"/>
          <w:sz w:val="28"/>
          <w:szCs w:val="28"/>
          <w:lang w:val="vi-VN"/>
        </w:rPr>
        <w:t xml:space="preserve">Nó bao gồm thông tin thẻ tín dụng của 1000 khách hàng thực hiện giao dịch với nhóm </w:t>
      </w:r>
      <w:r w:rsidR="00F23C69" w:rsidRPr="00A63524">
        <w:rPr>
          <w:rFonts w:ascii="Times New Roman" w:hAnsi="Times New Roman" w:cs="Times New Roman"/>
          <w:color w:val="000000" w:themeColor="text1"/>
          <w:sz w:val="28"/>
          <w:szCs w:val="28"/>
          <w:lang w:val="vi-VN"/>
        </w:rPr>
        <w:t xml:space="preserve">800 </w:t>
      </w:r>
      <w:r w:rsidR="00BD5A3D" w:rsidRPr="00A63524">
        <w:rPr>
          <w:rFonts w:ascii="Times New Roman" w:hAnsi="Times New Roman" w:cs="Times New Roman"/>
          <w:color w:val="000000" w:themeColor="text1"/>
          <w:sz w:val="28"/>
          <w:szCs w:val="28"/>
          <w:lang w:val="vi-VN"/>
        </w:rPr>
        <w:t>người.</w:t>
      </w:r>
    </w:p>
    <w:p w14:paraId="4464B776" w14:textId="37B8DB9E" w:rsidR="00F048F4" w:rsidRDefault="004515E0" w:rsidP="002F692C">
      <w:pPr>
        <w:pStyle w:val="ListParagraph"/>
        <w:spacing w:line="276" w:lineRule="auto"/>
        <w:ind w:left="780"/>
        <w:rPr>
          <w:rFonts w:ascii="Times New Roman" w:hAnsi="Times New Roman" w:cs="Times New Roman"/>
          <w:color w:val="000000" w:themeColor="text1"/>
          <w:sz w:val="28"/>
          <w:szCs w:val="28"/>
        </w:rPr>
      </w:pPr>
      <w:r w:rsidRPr="00D44CBA">
        <w:rPr>
          <w:rFonts w:ascii="Times New Roman" w:hAnsi="Times New Roman" w:cs="Times New Roman"/>
          <w:b/>
          <w:bCs/>
          <w:color w:val="000000" w:themeColor="text1"/>
          <w:sz w:val="28"/>
          <w:szCs w:val="28"/>
        </w:rPr>
        <w:t>Kho dữ liệu</w:t>
      </w:r>
      <w:r>
        <w:rPr>
          <w:rFonts w:ascii="Times New Roman" w:hAnsi="Times New Roman" w:cs="Times New Roman"/>
          <w:color w:val="000000" w:themeColor="text1"/>
          <w:sz w:val="28"/>
          <w:szCs w:val="28"/>
        </w:rPr>
        <w:t>: Credit card transaction Fraud Detection Dataset</w:t>
      </w:r>
      <w:r w:rsidR="00032178">
        <w:rPr>
          <w:rFonts w:ascii="Times New Roman" w:hAnsi="Times New Roman" w:cs="Times New Roman"/>
          <w:color w:val="000000" w:themeColor="text1"/>
          <w:sz w:val="28"/>
          <w:szCs w:val="28"/>
        </w:rPr>
        <w:t>.</w:t>
      </w:r>
    </w:p>
    <w:p w14:paraId="6D2973FB" w14:textId="70B525F7" w:rsidR="00292F6C" w:rsidRPr="00292F6C" w:rsidRDefault="00292F6C" w:rsidP="002F692C">
      <w:pPr>
        <w:pStyle w:val="ListParagraph"/>
        <w:spacing w:line="276" w:lineRule="auto"/>
        <w:ind w:left="780"/>
        <w:rPr>
          <w:rFonts w:ascii="Times New Roman" w:hAnsi="Times New Roman" w:cs="Times New Roman"/>
          <w:color w:val="000000" w:themeColor="text1"/>
          <w:sz w:val="28"/>
          <w:szCs w:val="28"/>
        </w:rPr>
      </w:pPr>
      <w:r w:rsidRPr="00D44CBA">
        <w:rPr>
          <w:rFonts w:ascii="Times New Roman" w:hAnsi="Times New Roman" w:cs="Times New Roman"/>
          <w:b/>
          <w:bCs/>
          <w:color w:val="000000" w:themeColor="text1"/>
          <w:sz w:val="28"/>
          <w:szCs w:val="28"/>
        </w:rPr>
        <w:t>Link dataset</w:t>
      </w:r>
      <w:r>
        <w:rPr>
          <w:rFonts w:ascii="Times New Roman" w:hAnsi="Times New Roman" w:cs="Times New Roman"/>
          <w:color w:val="000000" w:themeColor="text1"/>
          <w:sz w:val="28"/>
          <w:szCs w:val="28"/>
        </w:rPr>
        <w:t xml:space="preserve">: </w:t>
      </w:r>
      <w:r w:rsidRPr="00903717">
        <w:rPr>
          <w:rFonts w:ascii="Times New Roman" w:hAnsi="Times New Roman" w:cs="Times New Roman"/>
          <w:color w:val="000000" w:themeColor="text1"/>
          <w:sz w:val="28"/>
          <w:szCs w:val="28"/>
        </w:rPr>
        <w:t>https://www.kaggle.com/datasets/kartik2112/fraud-detection?fbclid=IwAR1hE6FXD2rkhdoO0dOnIn7P_RjtONXMCytHD1pQClZwDp3PTSmJ93zkDsQ</w:t>
      </w:r>
    </w:p>
    <w:p w14:paraId="475667D6" w14:textId="06DFF2DC" w:rsidR="00A957A0" w:rsidRPr="00D44CBA" w:rsidRDefault="00A957A0" w:rsidP="002F692C">
      <w:pPr>
        <w:pStyle w:val="ListParagraph"/>
        <w:spacing w:line="276" w:lineRule="auto"/>
        <w:ind w:left="780"/>
        <w:rPr>
          <w:rFonts w:ascii="Times New Roman" w:hAnsi="Times New Roman" w:cs="Times New Roman"/>
          <w:b/>
          <w:bCs/>
          <w:color w:val="000000" w:themeColor="text1"/>
          <w:sz w:val="28"/>
          <w:szCs w:val="28"/>
        </w:rPr>
      </w:pPr>
      <w:r w:rsidRPr="00D44CBA">
        <w:rPr>
          <w:rFonts w:ascii="Times New Roman" w:hAnsi="Times New Roman" w:cs="Times New Roman"/>
          <w:b/>
          <w:bCs/>
          <w:color w:val="000000" w:themeColor="text1"/>
          <w:sz w:val="28"/>
          <w:szCs w:val="28"/>
        </w:rPr>
        <w:t>Các thuộc tính có trong kho dữ liệu:</w:t>
      </w:r>
    </w:p>
    <w:p w14:paraId="0AA5A677" w14:textId="132ADA2D" w:rsidR="00A957A0" w:rsidRDefault="006F1AC3" w:rsidP="002F692C">
      <w:pPr>
        <w:pStyle w:val="ListParagraph"/>
        <w:numPr>
          <w:ilvl w:val="0"/>
          <w:numId w:val="15"/>
        </w:num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w:t>
      </w:r>
      <w:r w:rsidR="00C15C90">
        <w:rPr>
          <w:rFonts w:ascii="Times New Roman" w:hAnsi="Times New Roman" w:cs="Times New Roman"/>
          <w:color w:val="000000" w:themeColor="text1"/>
          <w:sz w:val="28"/>
          <w:szCs w:val="28"/>
          <w:lang w:val="vi-VN"/>
        </w:rPr>
        <w:t xml:space="preserve">: mã </w:t>
      </w:r>
      <w:r w:rsidR="00D2530D" w:rsidRPr="004F0F8E">
        <w:rPr>
          <w:rFonts w:ascii="Times New Roman" w:hAnsi="Times New Roman" w:cs="Times New Roman"/>
          <w:color w:val="000000" w:themeColor="text1"/>
          <w:sz w:val="28"/>
          <w:szCs w:val="28"/>
          <w:lang w:val="vi-VN"/>
        </w:rPr>
        <w:t>key cho từng dòng</w:t>
      </w:r>
      <w:r w:rsidR="00C15C90">
        <w:rPr>
          <w:rFonts w:ascii="Times New Roman" w:hAnsi="Times New Roman" w:cs="Times New Roman"/>
          <w:color w:val="000000" w:themeColor="text1"/>
          <w:sz w:val="28"/>
          <w:szCs w:val="28"/>
          <w:lang w:val="vi-VN"/>
        </w:rPr>
        <w:t xml:space="preserve"> (vd: 1,2,3,4,…)</w:t>
      </w:r>
    </w:p>
    <w:p w14:paraId="4A1C3195" w14:textId="3D99FC89" w:rsidR="006F1AC3" w:rsidRDefault="0025209C" w:rsidP="002F692C">
      <w:pPr>
        <w:pStyle w:val="ListParagraph"/>
        <w:numPr>
          <w:ilvl w:val="0"/>
          <w:numId w:val="15"/>
        </w:numPr>
        <w:spacing w:line="276" w:lineRule="auto"/>
        <w:rPr>
          <w:rFonts w:ascii="Times New Roman" w:hAnsi="Times New Roman" w:cs="Times New Roman"/>
          <w:color w:val="000000" w:themeColor="text1"/>
          <w:sz w:val="28"/>
          <w:szCs w:val="28"/>
        </w:rPr>
      </w:pPr>
      <w:r w:rsidRPr="0025209C">
        <w:rPr>
          <w:rFonts w:ascii="Times New Roman" w:hAnsi="Times New Roman" w:cs="Times New Roman"/>
          <w:color w:val="000000" w:themeColor="text1"/>
          <w:sz w:val="28"/>
          <w:szCs w:val="28"/>
        </w:rPr>
        <w:t>trans_date_trans_time</w:t>
      </w:r>
      <w:r w:rsidR="00740193">
        <w:rPr>
          <w:rFonts w:ascii="Times New Roman" w:hAnsi="Times New Roman" w:cs="Times New Roman"/>
          <w:color w:val="000000" w:themeColor="text1"/>
          <w:sz w:val="28"/>
          <w:szCs w:val="28"/>
          <w:lang w:val="vi-VN"/>
        </w:rPr>
        <w:t xml:space="preserve">: thời gian thực hiện giao dịch (vd: </w:t>
      </w:r>
      <w:r w:rsidR="009532F5" w:rsidRPr="009532F5">
        <w:rPr>
          <w:rFonts w:ascii="Times New Roman" w:hAnsi="Times New Roman" w:cs="Times New Roman"/>
          <w:color w:val="000000" w:themeColor="text1"/>
          <w:sz w:val="28"/>
          <w:szCs w:val="28"/>
          <w:lang w:val="vi-VN"/>
        </w:rPr>
        <w:t>2020-06-21 12:14:25</w:t>
      </w:r>
      <w:r w:rsidR="00740193">
        <w:rPr>
          <w:rFonts w:ascii="Times New Roman" w:hAnsi="Times New Roman" w:cs="Times New Roman"/>
          <w:color w:val="000000" w:themeColor="text1"/>
          <w:sz w:val="28"/>
          <w:szCs w:val="28"/>
          <w:lang w:val="vi-VN"/>
        </w:rPr>
        <w:t>)</w:t>
      </w:r>
    </w:p>
    <w:p w14:paraId="2C6605A9" w14:textId="2B2B85D8" w:rsidR="0025209C" w:rsidRDefault="000A1FEE" w:rsidP="002F692C">
      <w:pPr>
        <w:pStyle w:val="ListParagraph"/>
        <w:numPr>
          <w:ilvl w:val="0"/>
          <w:numId w:val="15"/>
        </w:numPr>
        <w:spacing w:line="276" w:lineRule="auto"/>
        <w:rPr>
          <w:rFonts w:ascii="Times New Roman" w:hAnsi="Times New Roman" w:cs="Times New Roman"/>
          <w:color w:val="000000" w:themeColor="text1"/>
          <w:sz w:val="28"/>
          <w:szCs w:val="28"/>
        </w:rPr>
      </w:pPr>
      <w:r w:rsidRPr="000A1FEE">
        <w:rPr>
          <w:rFonts w:ascii="Times New Roman" w:hAnsi="Times New Roman" w:cs="Times New Roman"/>
          <w:color w:val="000000" w:themeColor="text1"/>
          <w:sz w:val="28"/>
          <w:szCs w:val="28"/>
        </w:rPr>
        <w:t>cc_num</w:t>
      </w:r>
      <w:r w:rsidR="00F861A1">
        <w:rPr>
          <w:rFonts w:ascii="Times New Roman" w:hAnsi="Times New Roman" w:cs="Times New Roman"/>
          <w:color w:val="000000" w:themeColor="text1"/>
          <w:sz w:val="28"/>
          <w:szCs w:val="28"/>
          <w:lang w:val="vi-VN"/>
        </w:rPr>
        <w:t xml:space="preserve">: mã </w:t>
      </w:r>
      <w:r w:rsidR="00222B48">
        <w:rPr>
          <w:rFonts w:ascii="Times New Roman" w:hAnsi="Times New Roman" w:cs="Times New Roman"/>
          <w:color w:val="000000" w:themeColor="text1"/>
          <w:sz w:val="28"/>
          <w:szCs w:val="28"/>
          <w:lang w:val="vi-VN"/>
        </w:rPr>
        <w:t xml:space="preserve">thẻ </w:t>
      </w:r>
      <w:r w:rsidR="00AA1B88" w:rsidRPr="004F0F8E">
        <w:rPr>
          <w:rFonts w:ascii="Times New Roman" w:hAnsi="Times New Roman" w:cs="Times New Roman"/>
          <w:color w:val="000000" w:themeColor="text1"/>
          <w:sz w:val="28"/>
          <w:szCs w:val="28"/>
          <w:lang w:val="vi-VN"/>
        </w:rPr>
        <w:t xml:space="preserve">của khách hàng </w:t>
      </w:r>
      <w:r w:rsidR="003E71FC">
        <w:rPr>
          <w:rFonts w:ascii="Times New Roman" w:hAnsi="Times New Roman" w:cs="Times New Roman"/>
          <w:color w:val="000000" w:themeColor="text1"/>
          <w:sz w:val="28"/>
          <w:szCs w:val="28"/>
          <w:lang w:val="vi-VN"/>
        </w:rPr>
        <w:t xml:space="preserve">- credit card number </w:t>
      </w:r>
      <w:r w:rsidR="00F861A1">
        <w:rPr>
          <w:rFonts w:ascii="Times New Roman" w:hAnsi="Times New Roman" w:cs="Times New Roman"/>
          <w:color w:val="000000" w:themeColor="text1"/>
          <w:sz w:val="28"/>
          <w:szCs w:val="28"/>
          <w:lang w:val="vi-VN"/>
        </w:rPr>
        <w:t xml:space="preserve">(vd: </w:t>
      </w:r>
      <w:r w:rsidR="003E71FC" w:rsidRPr="003E71FC">
        <w:rPr>
          <w:rFonts w:ascii="Times New Roman" w:hAnsi="Times New Roman" w:cs="Times New Roman"/>
          <w:color w:val="000000" w:themeColor="text1"/>
          <w:sz w:val="28"/>
          <w:szCs w:val="28"/>
          <w:lang w:val="vi-VN"/>
        </w:rPr>
        <w:t>2291163933867244</w:t>
      </w:r>
      <w:r w:rsidR="003E71FC">
        <w:rPr>
          <w:rFonts w:ascii="Times New Roman" w:hAnsi="Times New Roman" w:cs="Times New Roman"/>
          <w:color w:val="000000" w:themeColor="text1"/>
          <w:sz w:val="28"/>
          <w:szCs w:val="28"/>
          <w:lang w:val="vi-VN"/>
        </w:rPr>
        <w:t>)</w:t>
      </w:r>
    </w:p>
    <w:p w14:paraId="3531E23C" w14:textId="0E4AD0F2" w:rsidR="000A1FEE" w:rsidRDefault="000A1FEE" w:rsidP="002F692C">
      <w:pPr>
        <w:pStyle w:val="ListParagraph"/>
        <w:numPr>
          <w:ilvl w:val="0"/>
          <w:numId w:val="15"/>
        </w:numPr>
        <w:spacing w:line="276" w:lineRule="auto"/>
        <w:rPr>
          <w:rFonts w:ascii="Times New Roman" w:hAnsi="Times New Roman" w:cs="Times New Roman"/>
          <w:color w:val="000000" w:themeColor="text1"/>
          <w:sz w:val="28"/>
          <w:szCs w:val="28"/>
        </w:rPr>
      </w:pPr>
      <w:r w:rsidRPr="000A1FEE">
        <w:rPr>
          <w:rFonts w:ascii="Times New Roman" w:hAnsi="Times New Roman" w:cs="Times New Roman"/>
          <w:color w:val="000000" w:themeColor="text1"/>
          <w:sz w:val="28"/>
          <w:szCs w:val="28"/>
        </w:rPr>
        <w:t>merchant</w:t>
      </w:r>
      <w:r w:rsidR="00D8173A">
        <w:rPr>
          <w:rFonts w:ascii="Times New Roman" w:hAnsi="Times New Roman" w:cs="Times New Roman"/>
          <w:color w:val="000000" w:themeColor="text1"/>
          <w:sz w:val="28"/>
          <w:szCs w:val="28"/>
          <w:lang w:val="vi-VN"/>
        </w:rPr>
        <w:t>:</w:t>
      </w:r>
      <w:r w:rsidR="000B16F2">
        <w:rPr>
          <w:rFonts w:ascii="Times New Roman" w:hAnsi="Times New Roman" w:cs="Times New Roman"/>
          <w:color w:val="000000" w:themeColor="text1"/>
          <w:sz w:val="28"/>
          <w:szCs w:val="28"/>
          <w:lang w:val="vi-VN"/>
        </w:rPr>
        <w:t xml:space="preserve"> tên </w:t>
      </w:r>
      <w:r w:rsidR="00880FF4" w:rsidRPr="004F0F8E">
        <w:rPr>
          <w:rFonts w:ascii="Times New Roman" w:hAnsi="Times New Roman" w:cs="Times New Roman"/>
          <w:color w:val="000000" w:themeColor="text1"/>
          <w:sz w:val="28"/>
          <w:szCs w:val="28"/>
          <w:lang w:val="vi-VN"/>
        </w:rPr>
        <w:t>thương gia</w:t>
      </w:r>
      <w:r w:rsidR="000B16F2">
        <w:rPr>
          <w:rFonts w:ascii="Times New Roman" w:hAnsi="Times New Roman" w:cs="Times New Roman"/>
          <w:color w:val="000000" w:themeColor="text1"/>
          <w:sz w:val="28"/>
          <w:szCs w:val="28"/>
          <w:lang w:val="vi-VN"/>
        </w:rPr>
        <w:t xml:space="preserve"> (vd: </w:t>
      </w:r>
      <w:r w:rsidR="000B16F2" w:rsidRPr="000B16F2">
        <w:rPr>
          <w:rFonts w:ascii="Times New Roman" w:hAnsi="Times New Roman" w:cs="Times New Roman"/>
          <w:color w:val="000000" w:themeColor="text1"/>
          <w:sz w:val="28"/>
          <w:szCs w:val="28"/>
          <w:lang w:val="vi-VN"/>
        </w:rPr>
        <w:t>fraud_Kirlin and Sons</w:t>
      </w:r>
      <w:r w:rsidR="000B16F2">
        <w:rPr>
          <w:rFonts w:ascii="Times New Roman" w:hAnsi="Times New Roman" w:cs="Times New Roman"/>
          <w:color w:val="000000" w:themeColor="text1"/>
          <w:sz w:val="28"/>
          <w:szCs w:val="28"/>
          <w:lang w:val="vi-VN"/>
        </w:rPr>
        <w:t>)</w:t>
      </w:r>
    </w:p>
    <w:p w14:paraId="645A39B2" w14:textId="3DD8CB08" w:rsidR="000A1FEE" w:rsidRDefault="002D08DA" w:rsidP="002F692C">
      <w:pPr>
        <w:pStyle w:val="ListParagraph"/>
        <w:numPr>
          <w:ilvl w:val="0"/>
          <w:numId w:val="15"/>
        </w:numPr>
        <w:spacing w:line="276" w:lineRule="auto"/>
        <w:rPr>
          <w:rFonts w:ascii="Times New Roman" w:hAnsi="Times New Roman" w:cs="Times New Roman"/>
          <w:color w:val="000000" w:themeColor="text1"/>
          <w:sz w:val="28"/>
          <w:szCs w:val="28"/>
        </w:rPr>
      </w:pPr>
      <w:r w:rsidRPr="002D08DA">
        <w:rPr>
          <w:rFonts w:ascii="Times New Roman" w:hAnsi="Times New Roman" w:cs="Times New Roman"/>
          <w:color w:val="000000" w:themeColor="text1"/>
          <w:sz w:val="28"/>
          <w:szCs w:val="28"/>
        </w:rPr>
        <w:t>category</w:t>
      </w:r>
      <w:r w:rsidR="00D8173A">
        <w:rPr>
          <w:rFonts w:ascii="Times New Roman" w:hAnsi="Times New Roman" w:cs="Times New Roman"/>
          <w:color w:val="000000" w:themeColor="text1"/>
          <w:sz w:val="28"/>
          <w:szCs w:val="28"/>
          <w:lang w:val="vi-VN"/>
        </w:rPr>
        <w:t xml:space="preserve">: loại </w:t>
      </w:r>
      <w:r w:rsidR="00880FF4" w:rsidRPr="004F0F8E">
        <w:rPr>
          <w:rFonts w:ascii="Times New Roman" w:hAnsi="Times New Roman" w:cs="Times New Roman"/>
          <w:color w:val="000000" w:themeColor="text1"/>
          <w:sz w:val="28"/>
          <w:szCs w:val="28"/>
          <w:lang w:val="vi-VN"/>
        </w:rPr>
        <w:t>thương gia</w:t>
      </w:r>
      <w:r w:rsidR="000B16F2">
        <w:rPr>
          <w:rFonts w:ascii="Times New Roman" w:hAnsi="Times New Roman" w:cs="Times New Roman"/>
          <w:color w:val="000000" w:themeColor="text1"/>
          <w:sz w:val="28"/>
          <w:szCs w:val="28"/>
          <w:lang w:val="vi-VN"/>
        </w:rPr>
        <w:t xml:space="preserve"> (vd: </w:t>
      </w:r>
      <w:r w:rsidR="000B16F2" w:rsidRPr="000B16F2">
        <w:rPr>
          <w:rFonts w:ascii="Times New Roman" w:hAnsi="Times New Roman" w:cs="Times New Roman"/>
          <w:color w:val="000000" w:themeColor="text1"/>
          <w:sz w:val="28"/>
          <w:szCs w:val="28"/>
          <w:lang w:val="vi-VN"/>
        </w:rPr>
        <w:t>personal_care</w:t>
      </w:r>
      <w:r w:rsidR="000B16F2">
        <w:rPr>
          <w:rFonts w:ascii="Times New Roman" w:hAnsi="Times New Roman" w:cs="Times New Roman"/>
          <w:color w:val="000000" w:themeColor="text1"/>
          <w:sz w:val="28"/>
          <w:szCs w:val="28"/>
          <w:lang w:val="vi-VN"/>
        </w:rPr>
        <w:t>)</w:t>
      </w:r>
    </w:p>
    <w:p w14:paraId="42536196" w14:textId="385C277B" w:rsidR="002D08DA" w:rsidRDefault="00EE06A5" w:rsidP="002F692C">
      <w:pPr>
        <w:pStyle w:val="ListParagraph"/>
        <w:numPr>
          <w:ilvl w:val="0"/>
          <w:numId w:val="15"/>
        </w:numPr>
        <w:spacing w:line="276" w:lineRule="auto"/>
        <w:rPr>
          <w:rFonts w:ascii="Times New Roman" w:hAnsi="Times New Roman" w:cs="Times New Roman"/>
          <w:color w:val="000000" w:themeColor="text1"/>
          <w:sz w:val="28"/>
          <w:szCs w:val="28"/>
        </w:rPr>
      </w:pPr>
      <w:r w:rsidRPr="00EE06A5">
        <w:rPr>
          <w:rFonts w:ascii="Times New Roman" w:hAnsi="Times New Roman" w:cs="Times New Roman"/>
          <w:color w:val="000000" w:themeColor="text1"/>
          <w:sz w:val="28"/>
          <w:szCs w:val="28"/>
        </w:rPr>
        <w:t>amt</w:t>
      </w:r>
      <w:r w:rsidR="00D8173A">
        <w:rPr>
          <w:rFonts w:ascii="Times New Roman" w:hAnsi="Times New Roman" w:cs="Times New Roman"/>
          <w:color w:val="000000" w:themeColor="text1"/>
          <w:sz w:val="28"/>
          <w:szCs w:val="28"/>
          <w:lang w:val="vi-VN"/>
        </w:rPr>
        <w:t>: amount – số tiền giao dịch</w:t>
      </w:r>
      <w:r w:rsidR="004B6034">
        <w:rPr>
          <w:rFonts w:ascii="Times New Roman" w:hAnsi="Times New Roman" w:cs="Times New Roman"/>
          <w:color w:val="000000" w:themeColor="text1"/>
          <w:sz w:val="28"/>
          <w:szCs w:val="28"/>
          <w:lang w:val="vi-VN"/>
        </w:rPr>
        <w:t xml:space="preserve"> </w:t>
      </w:r>
      <w:r w:rsidR="007F5B46">
        <w:rPr>
          <w:rFonts w:ascii="Times New Roman" w:hAnsi="Times New Roman" w:cs="Times New Roman"/>
          <w:color w:val="000000" w:themeColor="text1"/>
          <w:sz w:val="28"/>
          <w:szCs w:val="28"/>
          <w:lang w:val="vi-VN"/>
        </w:rPr>
        <w:t xml:space="preserve">(vd: </w:t>
      </w:r>
      <w:r w:rsidR="007F5B46" w:rsidRPr="007F5B46">
        <w:rPr>
          <w:rFonts w:ascii="Times New Roman" w:hAnsi="Times New Roman" w:cs="Times New Roman"/>
          <w:color w:val="000000" w:themeColor="text1"/>
          <w:sz w:val="28"/>
          <w:szCs w:val="28"/>
          <w:lang w:val="vi-VN"/>
        </w:rPr>
        <w:t>2.86</w:t>
      </w:r>
      <w:r w:rsidR="007F5B46">
        <w:rPr>
          <w:rFonts w:ascii="Times New Roman" w:hAnsi="Times New Roman" w:cs="Times New Roman"/>
          <w:color w:val="000000" w:themeColor="text1"/>
          <w:sz w:val="28"/>
          <w:szCs w:val="28"/>
          <w:lang w:val="vi-VN"/>
        </w:rPr>
        <w:t>)</w:t>
      </w:r>
    </w:p>
    <w:p w14:paraId="7773A4EF" w14:textId="2B99249D" w:rsidR="00EE06A5" w:rsidRDefault="00EE06A5" w:rsidP="002F692C">
      <w:pPr>
        <w:pStyle w:val="ListParagraph"/>
        <w:numPr>
          <w:ilvl w:val="0"/>
          <w:numId w:val="15"/>
        </w:numPr>
        <w:spacing w:line="276" w:lineRule="auto"/>
        <w:rPr>
          <w:rFonts w:ascii="Times New Roman" w:hAnsi="Times New Roman" w:cs="Times New Roman"/>
          <w:color w:val="000000" w:themeColor="text1"/>
          <w:sz w:val="28"/>
          <w:szCs w:val="28"/>
        </w:rPr>
      </w:pPr>
      <w:r w:rsidRPr="00EE06A5">
        <w:rPr>
          <w:rFonts w:ascii="Times New Roman" w:hAnsi="Times New Roman" w:cs="Times New Roman"/>
          <w:color w:val="000000" w:themeColor="text1"/>
          <w:sz w:val="28"/>
          <w:szCs w:val="28"/>
        </w:rPr>
        <w:t>first</w:t>
      </w:r>
      <w:r w:rsidR="00D8173A">
        <w:rPr>
          <w:rFonts w:ascii="Times New Roman" w:hAnsi="Times New Roman" w:cs="Times New Roman"/>
          <w:color w:val="000000" w:themeColor="text1"/>
          <w:sz w:val="28"/>
          <w:szCs w:val="28"/>
          <w:lang w:val="vi-VN"/>
        </w:rPr>
        <w:t>: tên</w:t>
      </w:r>
      <w:r w:rsidR="007F5B46">
        <w:rPr>
          <w:rFonts w:ascii="Times New Roman" w:hAnsi="Times New Roman" w:cs="Times New Roman"/>
          <w:color w:val="000000" w:themeColor="text1"/>
          <w:sz w:val="28"/>
          <w:szCs w:val="28"/>
          <w:lang w:val="vi-VN"/>
        </w:rPr>
        <w:t xml:space="preserve"> </w:t>
      </w:r>
      <w:r w:rsidR="0059696C">
        <w:rPr>
          <w:rFonts w:ascii="Times New Roman" w:hAnsi="Times New Roman" w:cs="Times New Roman"/>
          <w:color w:val="000000" w:themeColor="text1"/>
          <w:sz w:val="28"/>
          <w:szCs w:val="28"/>
          <w:lang w:val="vi-VN"/>
        </w:rPr>
        <w:t>chủ thẻ</w:t>
      </w:r>
      <w:r w:rsidR="007F5B46">
        <w:rPr>
          <w:rFonts w:ascii="Times New Roman" w:hAnsi="Times New Roman" w:cs="Times New Roman"/>
          <w:color w:val="000000" w:themeColor="text1"/>
          <w:sz w:val="28"/>
          <w:szCs w:val="28"/>
          <w:lang w:val="vi-VN"/>
        </w:rPr>
        <w:t xml:space="preserve">(vd: </w:t>
      </w:r>
      <w:r w:rsidR="008129D5" w:rsidRPr="008129D5">
        <w:rPr>
          <w:rFonts w:ascii="Times New Roman" w:hAnsi="Times New Roman" w:cs="Times New Roman"/>
          <w:color w:val="000000" w:themeColor="text1"/>
          <w:sz w:val="28"/>
          <w:szCs w:val="28"/>
          <w:lang w:val="vi-VN"/>
        </w:rPr>
        <w:t>Jeff</w:t>
      </w:r>
      <w:r w:rsidR="007F5B46">
        <w:rPr>
          <w:rFonts w:ascii="Times New Roman" w:hAnsi="Times New Roman" w:cs="Times New Roman"/>
          <w:color w:val="000000" w:themeColor="text1"/>
          <w:sz w:val="28"/>
          <w:szCs w:val="28"/>
          <w:lang w:val="vi-VN"/>
        </w:rPr>
        <w:t>)</w:t>
      </w:r>
    </w:p>
    <w:p w14:paraId="20DD13E6" w14:textId="2F3169FD" w:rsidR="00EE06A5" w:rsidRDefault="00976563" w:rsidP="002F692C">
      <w:pPr>
        <w:pStyle w:val="ListParagraph"/>
        <w:numPr>
          <w:ilvl w:val="0"/>
          <w:numId w:val="15"/>
        </w:numPr>
        <w:spacing w:line="276" w:lineRule="auto"/>
        <w:rPr>
          <w:rFonts w:ascii="Times New Roman" w:hAnsi="Times New Roman" w:cs="Times New Roman"/>
          <w:color w:val="000000" w:themeColor="text1"/>
          <w:sz w:val="28"/>
          <w:szCs w:val="28"/>
        </w:rPr>
      </w:pPr>
      <w:r w:rsidRPr="00976563">
        <w:rPr>
          <w:rFonts w:ascii="Times New Roman" w:hAnsi="Times New Roman" w:cs="Times New Roman"/>
          <w:color w:val="000000" w:themeColor="text1"/>
          <w:sz w:val="28"/>
          <w:szCs w:val="28"/>
        </w:rPr>
        <w:t>last</w:t>
      </w:r>
      <w:r w:rsidR="00D8173A">
        <w:rPr>
          <w:rFonts w:ascii="Times New Roman" w:hAnsi="Times New Roman" w:cs="Times New Roman"/>
          <w:color w:val="000000" w:themeColor="text1"/>
          <w:sz w:val="28"/>
          <w:szCs w:val="28"/>
          <w:lang w:val="vi-VN"/>
        </w:rPr>
        <w:t>: họ</w:t>
      </w:r>
      <w:r w:rsidR="007F5B46">
        <w:rPr>
          <w:rFonts w:ascii="Times New Roman" w:hAnsi="Times New Roman" w:cs="Times New Roman"/>
          <w:color w:val="000000" w:themeColor="text1"/>
          <w:sz w:val="28"/>
          <w:szCs w:val="28"/>
          <w:lang w:val="vi-VN"/>
        </w:rPr>
        <w:t xml:space="preserve"> </w:t>
      </w:r>
      <w:r w:rsidR="0059696C">
        <w:rPr>
          <w:rFonts w:ascii="Times New Roman" w:hAnsi="Times New Roman" w:cs="Times New Roman"/>
          <w:color w:val="000000" w:themeColor="text1"/>
          <w:sz w:val="28"/>
          <w:szCs w:val="28"/>
          <w:lang w:val="vi-VN"/>
        </w:rPr>
        <w:t xml:space="preserve">chủ thẻ </w:t>
      </w:r>
      <w:r w:rsidR="007F5B46">
        <w:rPr>
          <w:rFonts w:ascii="Times New Roman" w:hAnsi="Times New Roman" w:cs="Times New Roman"/>
          <w:color w:val="000000" w:themeColor="text1"/>
          <w:sz w:val="28"/>
          <w:szCs w:val="28"/>
          <w:lang w:val="vi-VN"/>
        </w:rPr>
        <w:t xml:space="preserve">(vd: </w:t>
      </w:r>
      <w:r w:rsidR="00C77844" w:rsidRPr="00C77844">
        <w:rPr>
          <w:rFonts w:ascii="Times New Roman" w:hAnsi="Times New Roman" w:cs="Times New Roman"/>
          <w:color w:val="000000" w:themeColor="text1"/>
          <w:sz w:val="28"/>
          <w:szCs w:val="28"/>
          <w:lang w:val="vi-VN"/>
        </w:rPr>
        <w:t>Elliott</w:t>
      </w:r>
      <w:r w:rsidR="007F5B46">
        <w:rPr>
          <w:rFonts w:ascii="Times New Roman" w:hAnsi="Times New Roman" w:cs="Times New Roman"/>
          <w:color w:val="000000" w:themeColor="text1"/>
          <w:sz w:val="28"/>
          <w:szCs w:val="28"/>
          <w:lang w:val="vi-VN"/>
        </w:rPr>
        <w:t>)</w:t>
      </w:r>
    </w:p>
    <w:p w14:paraId="646E54F9" w14:textId="10C43212" w:rsidR="00ED27AE" w:rsidRDefault="00ED27AE" w:rsidP="002F692C">
      <w:pPr>
        <w:pStyle w:val="ListParagraph"/>
        <w:numPr>
          <w:ilvl w:val="0"/>
          <w:numId w:val="15"/>
        </w:numPr>
        <w:spacing w:line="276" w:lineRule="auto"/>
        <w:rPr>
          <w:rFonts w:ascii="Times New Roman" w:hAnsi="Times New Roman" w:cs="Times New Roman"/>
          <w:color w:val="000000" w:themeColor="text1"/>
          <w:sz w:val="28"/>
          <w:szCs w:val="28"/>
        </w:rPr>
      </w:pPr>
      <w:r w:rsidRPr="00ED27AE">
        <w:rPr>
          <w:rFonts w:ascii="Times New Roman" w:hAnsi="Times New Roman" w:cs="Times New Roman"/>
          <w:color w:val="000000" w:themeColor="text1"/>
          <w:sz w:val="28"/>
          <w:szCs w:val="28"/>
        </w:rPr>
        <w:t>gender</w:t>
      </w:r>
      <w:r w:rsidR="00D8173A">
        <w:rPr>
          <w:rFonts w:ascii="Times New Roman" w:hAnsi="Times New Roman" w:cs="Times New Roman"/>
          <w:color w:val="000000" w:themeColor="text1"/>
          <w:sz w:val="28"/>
          <w:szCs w:val="28"/>
          <w:lang w:val="vi-VN"/>
        </w:rPr>
        <w:t>: giới tính</w:t>
      </w:r>
      <w:r w:rsidR="0059696C">
        <w:rPr>
          <w:rFonts w:ascii="Times New Roman" w:hAnsi="Times New Roman" w:cs="Times New Roman"/>
          <w:color w:val="000000" w:themeColor="text1"/>
          <w:sz w:val="28"/>
          <w:szCs w:val="28"/>
          <w:lang w:val="vi-VN"/>
        </w:rPr>
        <w:t xml:space="preserve"> của chủ thẻ</w:t>
      </w:r>
      <w:r w:rsidR="007F5B46">
        <w:rPr>
          <w:rFonts w:ascii="Times New Roman" w:hAnsi="Times New Roman" w:cs="Times New Roman"/>
          <w:color w:val="000000" w:themeColor="text1"/>
          <w:sz w:val="28"/>
          <w:szCs w:val="28"/>
          <w:lang w:val="vi-VN"/>
        </w:rPr>
        <w:t xml:space="preserve"> (v</w:t>
      </w:r>
      <w:r w:rsidR="00C77844">
        <w:rPr>
          <w:rFonts w:ascii="Times New Roman" w:hAnsi="Times New Roman" w:cs="Times New Roman"/>
          <w:color w:val="000000" w:themeColor="text1"/>
          <w:sz w:val="28"/>
          <w:szCs w:val="28"/>
          <w:lang w:val="vi-VN"/>
        </w:rPr>
        <w:t>d</w:t>
      </w:r>
      <w:r w:rsidR="007F5B46">
        <w:rPr>
          <w:rFonts w:ascii="Times New Roman" w:hAnsi="Times New Roman" w:cs="Times New Roman"/>
          <w:color w:val="000000" w:themeColor="text1"/>
          <w:sz w:val="28"/>
          <w:szCs w:val="28"/>
          <w:lang w:val="vi-VN"/>
        </w:rPr>
        <w:t xml:space="preserve">: </w:t>
      </w:r>
      <w:r w:rsidR="00C77844">
        <w:rPr>
          <w:rFonts w:ascii="Times New Roman" w:hAnsi="Times New Roman" w:cs="Times New Roman"/>
          <w:color w:val="000000" w:themeColor="text1"/>
          <w:sz w:val="28"/>
          <w:szCs w:val="28"/>
          <w:lang w:val="vi-VN"/>
        </w:rPr>
        <w:t>F-female or M-male</w:t>
      </w:r>
      <w:r w:rsidR="007F5B46">
        <w:rPr>
          <w:rFonts w:ascii="Times New Roman" w:hAnsi="Times New Roman" w:cs="Times New Roman"/>
          <w:color w:val="000000" w:themeColor="text1"/>
          <w:sz w:val="28"/>
          <w:szCs w:val="28"/>
          <w:lang w:val="vi-VN"/>
        </w:rPr>
        <w:t>)</w:t>
      </w:r>
    </w:p>
    <w:p w14:paraId="4DE2FCE1" w14:textId="0CB468AD" w:rsidR="00ED27AE" w:rsidRDefault="00837315" w:rsidP="002F692C">
      <w:pPr>
        <w:pStyle w:val="ListParagraph"/>
        <w:numPr>
          <w:ilvl w:val="0"/>
          <w:numId w:val="15"/>
        </w:numPr>
        <w:spacing w:line="276" w:lineRule="auto"/>
        <w:rPr>
          <w:rFonts w:ascii="Times New Roman" w:hAnsi="Times New Roman" w:cs="Times New Roman"/>
          <w:color w:val="000000" w:themeColor="text1"/>
          <w:sz w:val="28"/>
          <w:szCs w:val="28"/>
        </w:rPr>
      </w:pPr>
      <w:r w:rsidRPr="00837315">
        <w:rPr>
          <w:rFonts w:ascii="Times New Roman" w:hAnsi="Times New Roman" w:cs="Times New Roman"/>
          <w:color w:val="000000" w:themeColor="text1"/>
          <w:sz w:val="28"/>
          <w:szCs w:val="28"/>
        </w:rPr>
        <w:t>street</w:t>
      </w:r>
      <w:r w:rsidR="00D8173A">
        <w:rPr>
          <w:rFonts w:ascii="Times New Roman" w:hAnsi="Times New Roman" w:cs="Times New Roman"/>
          <w:color w:val="000000" w:themeColor="text1"/>
          <w:sz w:val="28"/>
          <w:szCs w:val="28"/>
          <w:lang w:val="vi-VN"/>
        </w:rPr>
        <w:t>: địa chỉ</w:t>
      </w:r>
      <w:r w:rsidR="007F5B46">
        <w:rPr>
          <w:rFonts w:ascii="Times New Roman" w:hAnsi="Times New Roman" w:cs="Times New Roman"/>
          <w:color w:val="000000" w:themeColor="text1"/>
          <w:sz w:val="28"/>
          <w:szCs w:val="28"/>
          <w:lang w:val="vi-VN"/>
        </w:rPr>
        <w:t xml:space="preserve"> </w:t>
      </w:r>
      <w:r w:rsidR="00880FF4" w:rsidRPr="004F0F8E">
        <w:rPr>
          <w:rFonts w:ascii="Times New Roman" w:hAnsi="Times New Roman" w:cs="Times New Roman"/>
          <w:color w:val="000000" w:themeColor="text1"/>
          <w:sz w:val="28"/>
          <w:szCs w:val="28"/>
          <w:lang w:val="vi-VN"/>
        </w:rPr>
        <w:t xml:space="preserve">của chủ thẻ </w:t>
      </w:r>
      <w:r w:rsidR="007F5B46">
        <w:rPr>
          <w:rFonts w:ascii="Times New Roman" w:hAnsi="Times New Roman" w:cs="Times New Roman"/>
          <w:color w:val="000000" w:themeColor="text1"/>
          <w:sz w:val="28"/>
          <w:szCs w:val="28"/>
          <w:lang w:val="vi-VN"/>
        </w:rPr>
        <w:t xml:space="preserve">(vd: </w:t>
      </w:r>
      <w:r w:rsidR="00C77844" w:rsidRPr="00C77844">
        <w:rPr>
          <w:rFonts w:ascii="Times New Roman" w:hAnsi="Times New Roman" w:cs="Times New Roman"/>
          <w:color w:val="000000" w:themeColor="text1"/>
          <w:sz w:val="28"/>
          <w:szCs w:val="28"/>
          <w:lang w:val="vi-VN"/>
        </w:rPr>
        <w:t>351 Darlene Green</w:t>
      </w:r>
      <w:r w:rsidR="007F5B46">
        <w:rPr>
          <w:rFonts w:ascii="Times New Roman" w:hAnsi="Times New Roman" w:cs="Times New Roman"/>
          <w:color w:val="000000" w:themeColor="text1"/>
          <w:sz w:val="28"/>
          <w:szCs w:val="28"/>
          <w:lang w:val="vi-VN"/>
        </w:rPr>
        <w:t>)</w:t>
      </w:r>
    </w:p>
    <w:p w14:paraId="57F5F821" w14:textId="00206674" w:rsidR="00837315" w:rsidRDefault="00AC617F" w:rsidP="002F692C">
      <w:pPr>
        <w:pStyle w:val="ListParagraph"/>
        <w:numPr>
          <w:ilvl w:val="0"/>
          <w:numId w:val="15"/>
        </w:num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C617F">
        <w:rPr>
          <w:rFonts w:ascii="Times New Roman" w:hAnsi="Times New Roman" w:cs="Times New Roman"/>
          <w:color w:val="000000" w:themeColor="text1"/>
          <w:sz w:val="28"/>
          <w:szCs w:val="28"/>
        </w:rPr>
        <w:t>city</w:t>
      </w:r>
      <w:r w:rsidR="00D8173A">
        <w:rPr>
          <w:rFonts w:ascii="Times New Roman" w:hAnsi="Times New Roman" w:cs="Times New Roman"/>
          <w:color w:val="000000" w:themeColor="text1"/>
          <w:sz w:val="28"/>
          <w:szCs w:val="28"/>
          <w:lang w:val="vi-VN"/>
        </w:rPr>
        <w:t>: thành phố</w:t>
      </w:r>
      <w:r w:rsidR="007F5B46">
        <w:rPr>
          <w:rFonts w:ascii="Times New Roman" w:hAnsi="Times New Roman" w:cs="Times New Roman"/>
          <w:color w:val="000000" w:themeColor="text1"/>
          <w:sz w:val="28"/>
          <w:szCs w:val="28"/>
          <w:lang w:val="vi-VN"/>
        </w:rPr>
        <w:t xml:space="preserve"> </w:t>
      </w:r>
      <w:r w:rsidR="00880FF4" w:rsidRPr="004F0F8E">
        <w:rPr>
          <w:rFonts w:ascii="Times New Roman" w:hAnsi="Times New Roman" w:cs="Times New Roman"/>
          <w:color w:val="000000" w:themeColor="text1"/>
          <w:sz w:val="28"/>
          <w:szCs w:val="28"/>
          <w:lang w:val="vi-VN"/>
        </w:rPr>
        <w:t xml:space="preserve">của chủ thẻ </w:t>
      </w:r>
      <w:r w:rsidR="007F5B46">
        <w:rPr>
          <w:rFonts w:ascii="Times New Roman" w:hAnsi="Times New Roman" w:cs="Times New Roman"/>
          <w:color w:val="000000" w:themeColor="text1"/>
          <w:sz w:val="28"/>
          <w:szCs w:val="28"/>
          <w:lang w:val="vi-VN"/>
        </w:rPr>
        <w:t>(vd:</w:t>
      </w:r>
      <w:r w:rsidR="0028675F">
        <w:rPr>
          <w:rFonts w:ascii="Times New Roman" w:hAnsi="Times New Roman" w:cs="Times New Roman"/>
          <w:color w:val="000000" w:themeColor="text1"/>
          <w:sz w:val="28"/>
          <w:szCs w:val="28"/>
          <w:lang w:val="vi-VN"/>
        </w:rPr>
        <w:t xml:space="preserve"> </w:t>
      </w:r>
      <w:r w:rsidR="0028675F" w:rsidRPr="0028675F">
        <w:rPr>
          <w:rFonts w:ascii="Times New Roman" w:hAnsi="Times New Roman" w:cs="Times New Roman"/>
          <w:color w:val="000000" w:themeColor="text1"/>
          <w:sz w:val="28"/>
          <w:szCs w:val="28"/>
          <w:lang w:val="vi-VN"/>
        </w:rPr>
        <w:t>Columbia</w:t>
      </w:r>
      <w:r w:rsidR="0028675F">
        <w:rPr>
          <w:rFonts w:ascii="Times New Roman" w:hAnsi="Times New Roman" w:cs="Times New Roman"/>
          <w:color w:val="000000" w:themeColor="text1"/>
          <w:sz w:val="28"/>
          <w:szCs w:val="28"/>
          <w:lang w:val="vi-VN"/>
        </w:rPr>
        <w:t>)</w:t>
      </w:r>
    </w:p>
    <w:p w14:paraId="6EFD60EB" w14:textId="76072D0E" w:rsidR="00AC617F" w:rsidRDefault="00592612" w:rsidP="002F692C">
      <w:pPr>
        <w:pStyle w:val="ListParagraph"/>
        <w:numPr>
          <w:ilvl w:val="0"/>
          <w:numId w:val="15"/>
        </w:numPr>
        <w:spacing w:line="276" w:lineRule="auto"/>
        <w:rPr>
          <w:rFonts w:ascii="Times New Roman" w:hAnsi="Times New Roman" w:cs="Times New Roman"/>
          <w:color w:val="000000" w:themeColor="text1"/>
          <w:sz w:val="28"/>
          <w:szCs w:val="28"/>
        </w:rPr>
      </w:pPr>
      <w:r w:rsidRPr="00592612">
        <w:rPr>
          <w:rFonts w:ascii="Times New Roman" w:hAnsi="Times New Roman" w:cs="Times New Roman"/>
          <w:color w:val="000000" w:themeColor="text1"/>
          <w:sz w:val="28"/>
          <w:szCs w:val="28"/>
        </w:rPr>
        <w:t>State</w:t>
      </w:r>
      <w:r w:rsidR="00CE19B5">
        <w:rPr>
          <w:rFonts w:ascii="Times New Roman" w:hAnsi="Times New Roman" w:cs="Times New Roman"/>
          <w:color w:val="000000" w:themeColor="text1"/>
          <w:sz w:val="28"/>
          <w:szCs w:val="28"/>
          <w:lang w:val="vi-VN"/>
        </w:rPr>
        <w:t>: bang</w:t>
      </w:r>
      <w:r w:rsidR="007F5B46">
        <w:rPr>
          <w:rFonts w:ascii="Times New Roman" w:hAnsi="Times New Roman" w:cs="Times New Roman"/>
          <w:color w:val="000000" w:themeColor="text1"/>
          <w:sz w:val="28"/>
          <w:szCs w:val="28"/>
          <w:lang w:val="vi-VN"/>
        </w:rPr>
        <w:t xml:space="preserve"> </w:t>
      </w:r>
      <w:r w:rsidR="00880FF4" w:rsidRPr="004F0F8E">
        <w:rPr>
          <w:rFonts w:ascii="Times New Roman" w:hAnsi="Times New Roman" w:cs="Times New Roman"/>
          <w:color w:val="000000" w:themeColor="text1"/>
          <w:sz w:val="28"/>
          <w:szCs w:val="28"/>
          <w:lang w:val="vi-VN"/>
        </w:rPr>
        <w:t xml:space="preserve">của chủ thẻ </w:t>
      </w:r>
      <w:r w:rsidR="007F5B46">
        <w:rPr>
          <w:rFonts w:ascii="Times New Roman" w:hAnsi="Times New Roman" w:cs="Times New Roman"/>
          <w:color w:val="000000" w:themeColor="text1"/>
          <w:sz w:val="28"/>
          <w:szCs w:val="28"/>
          <w:lang w:val="vi-VN"/>
        </w:rPr>
        <w:t>(vd:</w:t>
      </w:r>
      <w:r w:rsidR="0028675F">
        <w:rPr>
          <w:rFonts w:ascii="Times New Roman" w:hAnsi="Times New Roman" w:cs="Times New Roman"/>
          <w:color w:val="000000" w:themeColor="text1"/>
          <w:sz w:val="28"/>
          <w:szCs w:val="28"/>
          <w:lang w:val="vi-VN"/>
        </w:rPr>
        <w:t xml:space="preserve"> NC)</w:t>
      </w:r>
    </w:p>
    <w:p w14:paraId="7F83AC75" w14:textId="3567454A" w:rsidR="00592612" w:rsidRDefault="00592612" w:rsidP="002F692C">
      <w:pPr>
        <w:pStyle w:val="ListParagraph"/>
        <w:numPr>
          <w:ilvl w:val="0"/>
          <w:numId w:val="15"/>
        </w:numPr>
        <w:spacing w:line="276" w:lineRule="auto"/>
        <w:rPr>
          <w:rFonts w:ascii="Times New Roman" w:hAnsi="Times New Roman" w:cs="Times New Roman"/>
          <w:color w:val="000000" w:themeColor="text1"/>
          <w:sz w:val="28"/>
          <w:szCs w:val="28"/>
        </w:rPr>
      </w:pPr>
      <w:r w:rsidRPr="00592612">
        <w:rPr>
          <w:rFonts w:ascii="Times New Roman" w:hAnsi="Times New Roman" w:cs="Times New Roman"/>
          <w:color w:val="000000" w:themeColor="text1"/>
          <w:sz w:val="28"/>
          <w:szCs w:val="28"/>
        </w:rPr>
        <w:t>Zip</w:t>
      </w:r>
      <w:r w:rsidR="007B011B" w:rsidRPr="004F0F8E">
        <w:rPr>
          <w:rFonts w:ascii="Times New Roman" w:hAnsi="Times New Roman" w:cs="Times New Roman"/>
          <w:color w:val="000000" w:themeColor="text1"/>
          <w:sz w:val="28"/>
          <w:szCs w:val="28"/>
          <w:lang w:val="vi-VN"/>
        </w:rPr>
        <w:t>: mã bưu điện</w:t>
      </w:r>
      <w:r w:rsidR="007F5B46" w:rsidRPr="004F0F8E">
        <w:rPr>
          <w:rFonts w:ascii="Times New Roman" w:hAnsi="Times New Roman" w:cs="Times New Roman"/>
          <w:color w:val="000000" w:themeColor="text1"/>
          <w:sz w:val="28"/>
          <w:szCs w:val="28"/>
          <w:lang w:val="vi-VN"/>
        </w:rPr>
        <w:t xml:space="preserve"> </w:t>
      </w:r>
      <w:r w:rsidR="00880FF4" w:rsidRPr="004F0F8E">
        <w:rPr>
          <w:rFonts w:ascii="Times New Roman" w:hAnsi="Times New Roman" w:cs="Times New Roman"/>
          <w:color w:val="000000" w:themeColor="text1"/>
          <w:sz w:val="28"/>
          <w:szCs w:val="28"/>
          <w:lang w:val="vi-VN"/>
        </w:rPr>
        <w:t>của thẻ</w:t>
      </w:r>
      <w:r w:rsidR="007F5B46">
        <w:rPr>
          <w:rFonts w:ascii="Times New Roman" w:hAnsi="Times New Roman" w:cs="Times New Roman"/>
          <w:color w:val="000000" w:themeColor="text1"/>
          <w:sz w:val="28"/>
          <w:szCs w:val="28"/>
          <w:lang w:val="vi-VN"/>
        </w:rPr>
        <w:t xml:space="preserve"> (vd: </w:t>
      </w:r>
      <w:r w:rsidR="0028675F" w:rsidRPr="0028675F">
        <w:rPr>
          <w:rFonts w:ascii="Times New Roman" w:hAnsi="Times New Roman" w:cs="Times New Roman"/>
          <w:color w:val="000000" w:themeColor="text1"/>
          <w:sz w:val="28"/>
          <w:szCs w:val="28"/>
          <w:lang w:val="vi-VN"/>
        </w:rPr>
        <w:t>29209</w:t>
      </w:r>
      <w:r w:rsidR="0028675F">
        <w:rPr>
          <w:rFonts w:ascii="Times New Roman" w:hAnsi="Times New Roman" w:cs="Times New Roman"/>
          <w:color w:val="000000" w:themeColor="text1"/>
          <w:sz w:val="28"/>
          <w:szCs w:val="28"/>
          <w:lang w:val="vi-VN"/>
        </w:rPr>
        <w:t>)</w:t>
      </w:r>
    </w:p>
    <w:p w14:paraId="2C784B69" w14:textId="55D9EDE7" w:rsidR="00592612" w:rsidRDefault="005A1998" w:rsidP="002F692C">
      <w:pPr>
        <w:pStyle w:val="ListParagraph"/>
        <w:numPr>
          <w:ilvl w:val="0"/>
          <w:numId w:val="15"/>
        </w:numPr>
        <w:spacing w:line="276" w:lineRule="auto"/>
        <w:rPr>
          <w:rFonts w:ascii="Times New Roman" w:hAnsi="Times New Roman" w:cs="Times New Roman"/>
          <w:color w:val="000000" w:themeColor="text1"/>
          <w:sz w:val="28"/>
          <w:szCs w:val="28"/>
        </w:rPr>
      </w:pPr>
      <w:r w:rsidRPr="005A1998">
        <w:rPr>
          <w:rFonts w:ascii="Times New Roman" w:hAnsi="Times New Roman" w:cs="Times New Roman"/>
          <w:color w:val="000000" w:themeColor="text1"/>
          <w:sz w:val="28"/>
          <w:szCs w:val="28"/>
        </w:rPr>
        <w:t>Lat</w:t>
      </w:r>
      <w:r w:rsidR="00E97521">
        <w:rPr>
          <w:rFonts w:ascii="Times New Roman" w:hAnsi="Times New Roman" w:cs="Times New Roman"/>
          <w:color w:val="000000" w:themeColor="text1"/>
          <w:sz w:val="28"/>
          <w:szCs w:val="28"/>
          <w:lang w:val="vi-VN"/>
        </w:rPr>
        <w:t>: vĩ độ</w:t>
      </w:r>
      <w:r w:rsidR="007F5B46">
        <w:rPr>
          <w:rFonts w:ascii="Times New Roman" w:hAnsi="Times New Roman" w:cs="Times New Roman"/>
          <w:color w:val="000000" w:themeColor="text1"/>
          <w:sz w:val="28"/>
          <w:szCs w:val="28"/>
          <w:lang w:val="vi-VN"/>
        </w:rPr>
        <w:t xml:space="preserve"> </w:t>
      </w:r>
      <w:r w:rsidR="00880FF4" w:rsidRPr="004F0F8E">
        <w:rPr>
          <w:rFonts w:ascii="Times New Roman" w:hAnsi="Times New Roman" w:cs="Times New Roman"/>
          <w:color w:val="000000" w:themeColor="text1"/>
          <w:sz w:val="28"/>
          <w:szCs w:val="28"/>
          <w:lang w:val="vi-VN"/>
        </w:rPr>
        <w:t xml:space="preserve">của chủ thẻ </w:t>
      </w:r>
      <w:r w:rsidR="007F5B46">
        <w:rPr>
          <w:rFonts w:ascii="Times New Roman" w:hAnsi="Times New Roman" w:cs="Times New Roman"/>
          <w:color w:val="000000" w:themeColor="text1"/>
          <w:sz w:val="28"/>
          <w:szCs w:val="28"/>
          <w:lang w:val="vi-VN"/>
        </w:rPr>
        <w:t xml:space="preserve">(vd: </w:t>
      </w:r>
      <w:r w:rsidR="00A8686F" w:rsidRPr="00A8686F">
        <w:rPr>
          <w:rFonts w:ascii="Times New Roman" w:hAnsi="Times New Roman" w:cs="Times New Roman"/>
          <w:color w:val="000000" w:themeColor="text1"/>
          <w:sz w:val="28"/>
          <w:szCs w:val="28"/>
          <w:lang w:val="vi-VN"/>
        </w:rPr>
        <w:t>33.9659</w:t>
      </w:r>
      <w:r w:rsidR="00A8686F">
        <w:rPr>
          <w:rFonts w:ascii="Times New Roman" w:hAnsi="Times New Roman" w:cs="Times New Roman"/>
          <w:color w:val="000000" w:themeColor="text1"/>
          <w:sz w:val="28"/>
          <w:szCs w:val="28"/>
          <w:lang w:val="vi-VN"/>
        </w:rPr>
        <w:t>)</w:t>
      </w:r>
    </w:p>
    <w:p w14:paraId="5DAF3034" w14:textId="24889A20" w:rsidR="005A1998" w:rsidRDefault="00312109" w:rsidP="002F692C">
      <w:pPr>
        <w:pStyle w:val="ListParagraph"/>
        <w:numPr>
          <w:ilvl w:val="0"/>
          <w:numId w:val="15"/>
        </w:numPr>
        <w:spacing w:line="276" w:lineRule="auto"/>
        <w:rPr>
          <w:rFonts w:ascii="Times New Roman" w:hAnsi="Times New Roman" w:cs="Times New Roman"/>
          <w:color w:val="000000" w:themeColor="text1"/>
          <w:sz w:val="28"/>
          <w:szCs w:val="28"/>
        </w:rPr>
      </w:pPr>
      <w:r w:rsidRPr="00312109">
        <w:rPr>
          <w:rFonts w:ascii="Times New Roman" w:hAnsi="Times New Roman" w:cs="Times New Roman"/>
          <w:color w:val="000000" w:themeColor="text1"/>
          <w:sz w:val="28"/>
          <w:szCs w:val="28"/>
        </w:rPr>
        <w:t>Long</w:t>
      </w:r>
      <w:r w:rsidR="00E97521">
        <w:rPr>
          <w:rFonts w:ascii="Times New Roman" w:hAnsi="Times New Roman" w:cs="Times New Roman"/>
          <w:color w:val="000000" w:themeColor="text1"/>
          <w:sz w:val="28"/>
          <w:szCs w:val="28"/>
          <w:lang w:val="vi-VN"/>
        </w:rPr>
        <w:t>: kinh độ</w:t>
      </w:r>
      <w:r w:rsidR="009A7789">
        <w:rPr>
          <w:rFonts w:ascii="Times New Roman" w:hAnsi="Times New Roman" w:cs="Times New Roman"/>
          <w:color w:val="000000" w:themeColor="text1"/>
          <w:sz w:val="28"/>
          <w:szCs w:val="28"/>
          <w:lang w:val="vi-VN"/>
        </w:rPr>
        <w:t xml:space="preserve"> </w:t>
      </w:r>
      <w:r w:rsidR="00880FF4" w:rsidRPr="004F0F8E">
        <w:rPr>
          <w:rFonts w:ascii="Times New Roman" w:hAnsi="Times New Roman" w:cs="Times New Roman"/>
          <w:color w:val="000000" w:themeColor="text1"/>
          <w:sz w:val="28"/>
          <w:szCs w:val="28"/>
          <w:lang w:val="vi-VN"/>
        </w:rPr>
        <w:t xml:space="preserve">của chủ thẻ </w:t>
      </w:r>
      <w:r w:rsidR="009A7789">
        <w:rPr>
          <w:rFonts w:ascii="Times New Roman" w:hAnsi="Times New Roman" w:cs="Times New Roman"/>
          <w:color w:val="000000" w:themeColor="text1"/>
          <w:sz w:val="28"/>
          <w:szCs w:val="28"/>
          <w:lang w:val="vi-VN"/>
        </w:rPr>
        <w:t xml:space="preserve">(vd: </w:t>
      </w:r>
      <w:r w:rsidR="00A8686F" w:rsidRPr="00A8686F">
        <w:rPr>
          <w:rFonts w:ascii="Times New Roman" w:hAnsi="Times New Roman" w:cs="Times New Roman"/>
          <w:color w:val="000000" w:themeColor="text1"/>
          <w:sz w:val="28"/>
          <w:szCs w:val="28"/>
          <w:lang w:val="vi-VN"/>
        </w:rPr>
        <w:t>-80.9355</w:t>
      </w:r>
      <w:r w:rsidR="009A7789">
        <w:rPr>
          <w:rFonts w:ascii="Times New Roman" w:hAnsi="Times New Roman" w:cs="Times New Roman"/>
          <w:color w:val="000000" w:themeColor="text1"/>
          <w:sz w:val="28"/>
          <w:szCs w:val="28"/>
          <w:lang w:val="vi-VN"/>
        </w:rPr>
        <w:t>)</w:t>
      </w:r>
    </w:p>
    <w:p w14:paraId="1FE8BC06" w14:textId="7B0D2386" w:rsidR="00312109" w:rsidRPr="009A7789" w:rsidRDefault="00312109" w:rsidP="002F692C">
      <w:pPr>
        <w:pStyle w:val="ListParagraph"/>
        <w:numPr>
          <w:ilvl w:val="0"/>
          <w:numId w:val="15"/>
        </w:numPr>
        <w:spacing w:line="276" w:lineRule="auto"/>
        <w:rPr>
          <w:rFonts w:ascii="Times New Roman" w:hAnsi="Times New Roman" w:cs="Times New Roman"/>
          <w:color w:val="000000" w:themeColor="text1"/>
          <w:sz w:val="28"/>
          <w:szCs w:val="28"/>
        </w:rPr>
      </w:pPr>
      <w:r w:rsidRPr="00312109">
        <w:rPr>
          <w:rFonts w:ascii="Times New Roman" w:hAnsi="Times New Roman" w:cs="Times New Roman"/>
          <w:color w:val="000000" w:themeColor="text1"/>
          <w:sz w:val="28"/>
          <w:szCs w:val="28"/>
        </w:rPr>
        <w:t>city_pop</w:t>
      </w:r>
      <w:r w:rsidR="00E97521">
        <w:rPr>
          <w:rFonts w:ascii="Times New Roman" w:hAnsi="Times New Roman" w:cs="Times New Roman"/>
          <w:color w:val="000000" w:themeColor="text1"/>
          <w:sz w:val="28"/>
          <w:szCs w:val="28"/>
          <w:lang w:val="vi-VN"/>
        </w:rPr>
        <w:t>: dân số thành phố</w:t>
      </w:r>
      <w:r w:rsidR="009A7789">
        <w:rPr>
          <w:rFonts w:ascii="Times New Roman" w:hAnsi="Times New Roman" w:cs="Times New Roman"/>
          <w:color w:val="000000" w:themeColor="text1"/>
          <w:sz w:val="28"/>
          <w:szCs w:val="28"/>
          <w:lang w:val="vi-VN"/>
        </w:rPr>
        <w:t xml:space="preserve"> </w:t>
      </w:r>
      <w:r w:rsidR="00880FF4" w:rsidRPr="004F0F8E">
        <w:rPr>
          <w:rFonts w:ascii="Times New Roman" w:hAnsi="Times New Roman" w:cs="Times New Roman"/>
          <w:color w:val="000000" w:themeColor="text1"/>
          <w:sz w:val="28"/>
          <w:szCs w:val="28"/>
          <w:lang w:val="vi-VN"/>
        </w:rPr>
        <w:t>của chủ thẻ</w:t>
      </w:r>
      <w:r w:rsidR="009A7789" w:rsidRPr="004F0F8E">
        <w:rPr>
          <w:rFonts w:ascii="Times New Roman" w:hAnsi="Times New Roman" w:cs="Times New Roman"/>
          <w:color w:val="000000" w:themeColor="text1"/>
          <w:sz w:val="28"/>
          <w:szCs w:val="28"/>
          <w:lang w:val="vi-VN"/>
        </w:rPr>
        <w:t xml:space="preserve"> </w:t>
      </w:r>
      <w:r w:rsidR="009A7789">
        <w:rPr>
          <w:rFonts w:ascii="Times New Roman" w:hAnsi="Times New Roman" w:cs="Times New Roman"/>
          <w:color w:val="000000" w:themeColor="text1"/>
          <w:sz w:val="28"/>
          <w:szCs w:val="28"/>
          <w:lang w:val="vi-VN"/>
        </w:rPr>
        <w:t xml:space="preserve">(vd: </w:t>
      </w:r>
      <w:r w:rsidR="00A8686F" w:rsidRPr="00A8686F">
        <w:rPr>
          <w:rFonts w:ascii="Times New Roman" w:hAnsi="Times New Roman" w:cs="Times New Roman"/>
          <w:color w:val="000000" w:themeColor="text1"/>
          <w:sz w:val="28"/>
          <w:szCs w:val="28"/>
          <w:lang w:val="vi-VN"/>
        </w:rPr>
        <w:t>333497</w:t>
      </w:r>
      <w:r w:rsidR="009A7789">
        <w:rPr>
          <w:rFonts w:ascii="Times New Roman" w:hAnsi="Times New Roman" w:cs="Times New Roman"/>
          <w:color w:val="000000" w:themeColor="text1"/>
          <w:sz w:val="28"/>
          <w:szCs w:val="28"/>
          <w:lang w:val="vi-VN"/>
        </w:rPr>
        <w:t>)</w:t>
      </w:r>
    </w:p>
    <w:p w14:paraId="3DFC307D" w14:textId="4218C8BC" w:rsidR="009A7789" w:rsidRPr="009A7789" w:rsidRDefault="009A7789" w:rsidP="002F692C">
      <w:pPr>
        <w:pStyle w:val="ListParagraph"/>
        <w:numPr>
          <w:ilvl w:val="0"/>
          <w:numId w:val="15"/>
        </w:num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vi-VN"/>
        </w:rPr>
        <w:t xml:space="preserve"> job</w:t>
      </w:r>
      <w:r w:rsidR="00F1572D">
        <w:rPr>
          <w:rFonts w:ascii="Times New Roman" w:hAnsi="Times New Roman" w:cs="Times New Roman"/>
          <w:color w:val="000000" w:themeColor="text1"/>
          <w:sz w:val="28"/>
          <w:szCs w:val="28"/>
          <w:lang w:val="vi-VN"/>
        </w:rPr>
        <w:t>: nghề nghiệp</w:t>
      </w:r>
      <w:r>
        <w:rPr>
          <w:rFonts w:ascii="Times New Roman" w:hAnsi="Times New Roman" w:cs="Times New Roman"/>
          <w:color w:val="000000" w:themeColor="text1"/>
          <w:sz w:val="28"/>
          <w:szCs w:val="28"/>
          <w:lang w:val="vi-VN"/>
        </w:rPr>
        <w:t xml:space="preserve"> </w:t>
      </w:r>
      <w:r w:rsidR="00880FF4" w:rsidRPr="004F0F8E">
        <w:rPr>
          <w:rFonts w:ascii="Times New Roman" w:hAnsi="Times New Roman" w:cs="Times New Roman"/>
          <w:color w:val="000000" w:themeColor="text1"/>
          <w:sz w:val="28"/>
          <w:szCs w:val="28"/>
          <w:lang w:val="vi-VN"/>
        </w:rPr>
        <w:t xml:space="preserve">của chủ thẻ </w:t>
      </w:r>
      <w:r>
        <w:rPr>
          <w:rFonts w:ascii="Times New Roman" w:hAnsi="Times New Roman" w:cs="Times New Roman"/>
          <w:color w:val="000000" w:themeColor="text1"/>
          <w:sz w:val="28"/>
          <w:szCs w:val="28"/>
          <w:lang w:val="vi-VN"/>
        </w:rPr>
        <w:t xml:space="preserve">(vd: </w:t>
      </w:r>
      <w:r w:rsidR="00A8686F" w:rsidRPr="00A8686F">
        <w:rPr>
          <w:rFonts w:ascii="Times New Roman" w:hAnsi="Times New Roman" w:cs="Times New Roman"/>
          <w:color w:val="000000" w:themeColor="text1"/>
          <w:sz w:val="28"/>
          <w:szCs w:val="28"/>
          <w:lang w:val="vi-VN"/>
        </w:rPr>
        <w:t>Mechanical engineer</w:t>
      </w:r>
      <w:r>
        <w:rPr>
          <w:rFonts w:ascii="Times New Roman" w:hAnsi="Times New Roman" w:cs="Times New Roman"/>
          <w:color w:val="000000" w:themeColor="text1"/>
          <w:sz w:val="28"/>
          <w:szCs w:val="28"/>
          <w:lang w:val="vi-VN"/>
        </w:rPr>
        <w:t>)</w:t>
      </w:r>
    </w:p>
    <w:p w14:paraId="58827609" w14:textId="79E5FBC7" w:rsidR="00904D7A" w:rsidRDefault="009A7789" w:rsidP="002F692C">
      <w:pPr>
        <w:pStyle w:val="ListParagraph"/>
        <w:numPr>
          <w:ilvl w:val="0"/>
          <w:numId w:val="15"/>
        </w:numPr>
        <w:spacing w:line="276" w:lineRule="auto"/>
        <w:rPr>
          <w:rFonts w:ascii="Times New Roman" w:hAnsi="Times New Roman" w:cs="Times New Roman"/>
          <w:color w:val="000000" w:themeColor="text1"/>
          <w:sz w:val="28"/>
          <w:szCs w:val="28"/>
        </w:rPr>
      </w:pPr>
      <w:r w:rsidRPr="00904D7A">
        <w:rPr>
          <w:rFonts w:ascii="Times New Roman" w:hAnsi="Times New Roman" w:cs="Times New Roman"/>
          <w:color w:val="000000" w:themeColor="text1"/>
          <w:sz w:val="28"/>
          <w:szCs w:val="28"/>
        </w:rPr>
        <w:t>D</w:t>
      </w:r>
      <w:r w:rsidR="00904D7A" w:rsidRPr="00904D7A">
        <w:rPr>
          <w:rFonts w:ascii="Times New Roman" w:hAnsi="Times New Roman" w:cs="Times New Roman"/>
          <w:color w:val="000000" w:themeColor="text1"/>
          <w:sz w:val="28"/>
          <w:szCs w:val="28"/>
        </w:rPr>
        <w:t>ob</w:t>
      </w:r>
      <w:r w:rsidR="002F692C">
        <w:rPr>
          <w:rFonts w:ascii="Times New Roman" w:hAnsi="Times New Roman" w:cs="Times New Roman"/>
          <w:color w:val="000000" w:themeColor="text1"/>
          <w:sz w:val="28"/>
          <w:szCs w:val="28"/>
          <w:lang w:val="vi-VN"/>
        </w:rPr>
        <w:t>: ngày tháng năm sinh</w:t>
      </w:r>
      <w:r>
        <w:rPr>
          <w:rFonts w:ascii="Times New Roman" w:hAnsi="Times New Roman" w:cs="Times New Roman"/>
          <w:color w:val="000000" w:themeColor="text1"/>
          <w:sz w:val="28"/>
          <w:szCs w:val="28"/>
          <w:lang w:val="vi-VN"/>
        </w:rPr>
        <w:t xml:space="preserve"> </w:t>
      </w:r>
      <w:r w:rsidR="00880FF4" w:rsidRPr="004F0F8E">
        <w:rPr>
          <w:rFonts w:ascii="Times New Roman" w:hAnsi="Times New Roman" w:cs="Times New Roman"/>
          <w:color w:val="000000" w:themeColor="text1"/>
          <w:sz w:val="28"/>
          <w:szCs w:val="28"/>
          <w:lang w:val="vi-VN"/>
        </w:rPr>
        <w:t>của chủ thẻ</w:t>
      </w:r>
      <w:r w:rsidRPr="004F0F8E">
        <w:rPr>
          <w:rFonts w:ascii="Times New Roman" w:hAnsi="Times New Roman" w:cs="Times New Roman"/>
          <w:color w:val="000000" w:themeColor="text1"/>
          <w:sz w:val="28"/>
          <w:szCs w:val="28"/>
          <w:lang w:val="vi-VN"/>
        </w:rPr>
        <w:t xml:space="preserve"> </w:t>
      </w:r>
      <w:r>
        <w:rPr>
          <w:rFonts w:ascii="Times New Roman" w:hAnsi="Times New Roman" w:cs="Times New Roman"/>
          <w:color w:val="000000" w:themeColor="text1"/>
          <w:sz w:val="28"/>
          <w:szCs w:val="28"/>
          <w:lang w:val="vi-VN"/>
        </w:rPr>
        <w:t xml:space="preserve">(vd: </w:t>
      </w:r>
      <w:r w:rsidR="004E7105" w:rsidRPr="004E7105">
        <w:rPr>
          <w:rFonts w:ascii="Times New Roman" w:hAnsi="Times New Roman" w:cs="Times New Roman"/>
          <w:color w:val="000000" w:themeColor="text1"/>
          <w:sz w:val="28"/>
          <w:szCs w:val="28"/>
          <w:lang w:val="vi-VN"/>
        </w:rPr>
        <w:t>1968-03-19</w:t>
      </w:r>
      <w:r>
        <w:rPr>
          <w:rFonts w:ascii="Times New Roman" w:hAnsi="Times New Roman" w:cs="Times New Roman"/>
          <w:color w:val="000000" w:themeColor="text1"/>
          <w:sz w:val="28"/>
          <w:szCs w:val="28"/>
          <w:lang w:val="vi-VN"/>
        </w:rPr>
        <w:t>)</w:t>
      </w:r>
    </w:p>
    <w:p w14:paraId="27A0FB74" w14:textId="7515B8FC" w:rsidR="00904D7A" w:rsidRDefault="00351E86" w:rsidP="002F692C">
      <w:pPr>
        <w:pStyle w:val="ListParagraph"/>
        <w:numPr>
          <w:ilvl w:val="0"/>
          <w:numId w:val="15"/>
        </w:numPr>
        <w:spacing w:line="276" w:lineRule="auto"/>
        <w:rPr>
          <w:rFonts w:ascii="Times New Roman" w:hAnsi="Times New Roman" w:cs="Times New Roman"/>
          <w:color w:val="000000" w:themeColor="text1"/>
          <w:sz w:val="28"/>
          <w:szCs w:val="28"/>
        </w:rPr>
      </w:pPr>
      <w:r w:rsidRPr="00351E86">
        <w:rPr>
          <w:rFonts w:ascii="Times New Roman" w:hAnsi="Times New Roman" w:cs="Times New Roman"/>
          <w:color w:val="000000" w:themeColor="text1"/>
          <w:sz w:val="28"/>
          <w:szCs w:val="28"/>
        </w:rPr>
        <w:t>trans_num</w:t>
      </w:r>
      <w:r w:rsidR="00CE19B5">
        <w:rPr>
          <w:rFonts w:ascii="Times New Roman" w:hAnsi="Times New Roman" w:cs="Times New Roman"/>
          <w:color w:val="000000" w:themeColor="text1"/>
          <w:sz w:val="28"/>
          <w:szCs w:val="28"/>
          <w:lang w:val="vi-VN"/>
        </w:rPr>
        <w:t>: mã giao dịch</w:t>
      </w:r>
      <w:r w:rsidR="009A7789">
        <w:rPr>
          <w:rFonts w:ascii="Times New Roman" w:hAnsi="Times New Roman" w:cs="Times New Roman"/>
          <w:color w:val="000000" w:themeColor="text1"/>
          <w:sz w:val="28"/>
          <w:szCs w:val="28"/>
          <w:lang w:val="vi-VN"/>
        </w:rPr>
        <w:t xml:space="preserve"> (vd: </w:t>
      </w:r>
      <w:r w:rsidR="004E7105" w:rsidRPr="004E7105">
        <w:rPr>
          <w:rFonts w:ascii="Times New Roman" w:hAnsi="Times New Roman" w:cs="Times New Roman"/>
          <w:color w:val="000000" w:themeColor="text1"/>
          <w:sz w:val="28"/>
          <w:szCs w:val="28"/>
          <w:lang w:val="vi-VN"/>
        </w:rPr>
        <w:t>2da90c7d74bd46a0caf3777415b3ebd3</w:t>
      </w:r>
      <w:r w:rsidR="009A7789">
        <w:rPr>
          <w:rFonts w:ascii="Times New Roman" w:hAnsi="Times New Roman" w:cs="Times New Roman"/>
          <w:color w:val="000000" w:themeColor="text1"/>
          <w:sz w:val="28"/>
          <w:szCs w:val="28"/>
          <w:lang w:val="vi-VN"/>
        </w:rPr>
        <w:t xml:space="preserve">) </w:t>
      </w:r>
    </w:p>
    <w:p w14:paraId="75517E18" w14:textId="4DB2E112" w:rsidR="00351E86" w:rsidRDefault="00351E86" w:rsidP="002F692C">
      <w:pPr>
        <w:pStyle w:val="ListParagraph"/>
        <w:numPr>
          <w:ilvl w:val="0"/>
          <w:numId w:val="15"/>
        </w:numPr>
        <w:spacing w:line="276" w:lineRule="auto"/>
        <w:rPr>
          <w:rFonts w:ascii="Times New Roman" w:hAnsi="Times New Roman" w:cs="Times New Roman"/>
          <w:color w:val="000000" w:themeColor="text1"/>
          <w:sz w:val="28"/>
          <w:szCs w:val="28"/>
        </w:rPr>
      </w:pPr>
      <w:r w:rsidRPr="00351E86">
        <w:rPr>
          <w:rFonts w:ascii="Times New Roman" w:hAnsi="Times New Roman" w:cs="Times New Roman"/>
          <w:color w:val="000000" w:themeColor="text1"/>
          <w:sz w:val="28"/>
          <w:szCs w:val="28"/>
        </w:rPr>
        <w:t>unix_time</w:t>
      </w:r>
      <w:r w:rsidR="009A7789">
        <w:rPr>
          <w:rFonts w:ascii="Times New Roman" w:hAnsi="Times New Roman" w:cs="Times New Roman"/>
          <w:color w:val="000000" w:themeColor="text1"/>
          <w:sz w:val="28"/>
          <w:szCs w:val="28"/>
          <w:lang w:val="vi-VN"/>
        </w:rPr>
        <w:t xml:space="preserve"> </w:t>
      </w:r>
      <w:r w:rsidR="009D5B3D" w:rsidRPr="004F0F8E">
        <w:rPr>
          <w:rFonts w:ascii="Times New Roman" w:hAnsi="Times New Roman" w:cs="Times New Roman"/>
          <w:color w:val="000000" w:themeColor="text1"/>
          <w:sz w:val="28"/>
          <w:szCs w:val="28"/>
          <w:lang w:val="vi-VN"/>
        </w:rPr>
        <w:t xml:space="preserve">: thời gian giao dịch (dạng unix) </w:t>
      </w:r>
      <w:r w:rsidR="009A7789">
        <w:rPr>
          <w:rFonts w:ascii="Times New Roman" w:hAnsi="Times New Roman" w:cs="Times New Roman"/>
          <w:color w:val="000000" w:themeColor="text1"/>
          <w:sz w:val="28"/>
          <w:szCs w:val="28"/>
          <w:lang w:val="vi-VN"/>
        </w:rPr>
        <w:t xml:space="preserve">(vd: </w:t>
      </w:r>
      <w:r w:rsidR="00F1572D" w:rsidRPr="00F1572D">
        <w:rPr>
          <w:rFonts w:ascii="Times New Roman" w:hAnsi="Times New Roman" w:cs="Times New Roman"/>
          <w:color w:val="000000" w:themeColor="text1"/>
          <w:sz w:val="28"/>
          <w:szCs w:val="28"/>
          <w:lang w:val="vi-VN"/>
        </w:rPr>
        <w:t>1371816865</w:t>
      </w:r>
      <w:r w:rsidR="009A7789">
        <w:rPr>
          <w:rFonts w:ascii="Times New Roman" w:hAnsi="Times New Roman" w:cs="Times New Roman"/>
          <w:color w:val="000000" w:themeColor="text1"/>
          <w:sz w:val="28"/>
          <w:szCs w:val="28"/>
          <w:lang w:val="vi-VN"/>
        </w:rPr>
        <w:t>)</w:t>
      </w:r>
    </w:p>
    <w:p w14:paraId="41A960CA" w14:textId="454094B3" w:rsidR="00351E86" w:rsidRDefault="001F1C7F" w:rsidP="002F692C">
      <w:pPr>
        <w:pStyle w:val="ListParagraph"/>
        <w:numPr>
          <w:ilvl w:val="0"/>
          <w:numId w:val="15"/>
        </w:numPr>
        <w:spacing w:line="276" w:lineRule="auto"/>
        <w:rPr>
          <w:rFonts w:ascii="Times New Roman" w:hAnsi="Times New Roman" w:cs="Times New Roman"/>
          <w:color w:val="000000" w:themeColor="text1"/>
          <w:sz w:val="28"/>
          <w:szCs w:val="28"/>
        </w:rPr>
      </w:pPr>
      <w:r w:rsidRPr="001F1C7F">
        <w:rPr>
          <w:rFonts w:ascii="Times New Roman" w:hAnsi="Times New Roman" w:cs="Times New Roman"/>
          <w:color w:val="000000" w:themeColor="text1"/>
          <w:sz w:val="28"/>
          <w:szCs w:val="28"/>
        </w:rPr>
        <w:t>merch_lat</w:t>
      </w:r>
      <w:r w:rsidR="002F692C">
        <w:rPr>
          <w:rFonts w:ascii="Times New Roman" w:hAnsi="Times New Roman" w:cs="Times New Roman"/>
          <w:color w:val="000000" w:themeColor="text1"/>
          <w:sz w:val="28"/>
          <w:szCs w:val="28"/>
          <w:lang w:val="vi-VN"/>
        </w:rPr>
        <w:t xml:space="preserve">: vĩ độ </w:t>
      </w:r>
      <w:r w:rsidR="00880FF4" w:rsidRPr="004F0F8E">
        <w:rPr>
          <w:rFonts w:ascii="Times New Roman" w:hAnsi="Times New Roman" w:cs="Times New Roman"/>
          <w:color w:val="000000" w:themeColor="text1"/>
          <w:sz w:val="28"/>
          <w:szCs w:val="28"/>
          <w:lang w:val="vi-VN"/>
        </w:rPr>
        <w:t>của thương gia</w:t>
      </w:r>
      <w:r w:rsidR="009A7789">
        <w:rPr>
          <w:rFonts w:ascii="Times New Roman" w:hAnsi="Times New Roman" w:cs="Times New Roman"/>
          <w:color w:val="000000" w:themeColor="text1"/>
          <w:sz w:val="28"/>
          <w:szCs w:val="28"/>
          <w:lang w:val="vi-VN"/>
        </w:rPr>
        <w:t xml:space="preserve"> (vd: </w:t>
      </w:r>
      <w:r w:rsidR="00F1572D" w:rsidRPr="00F1572D">
        <w:rPr>
          <w:rFonts w:ascii="Times New Roman" w:hAnsi="Times New Roman" w:cs="Times New Roman"/>
          <w:color w:val="000000" w:themeColor="text1"/>
          <w:sz w:val="28"/>
          <w:szCs w:val="28"/>
          <w:lang w:val="vi-VN"/>
        </w:rPr>
        <w:t>33.986391</w:t>
      </w:r>
      <w:r w:rsidR="009A7789">
        <w:rPr>
          <w:rFonts w:ascii="Times New Roman" w:hAnsi="Times New Roman" w:cs="Times New Roman"/>
          <w:color w:val="000000" w:themeColor="text1"/>
          <w:sz w:val="28"/>
          <w:szCs w:val="28"/>
          <w:lang w:val="vi-VN"/>
        </w:rPr>
        <w:t>)</w:t>
      </w:r>
    </w:p>
    <w:p w14:paraId="3B975713" w14:textId="207C7A88" w:rsidR="001F1C7F" w:rsidRDefault="001F1C7F" w:rsidP="002F692C">
      <w:pPr>
        <w:pStyle w:val="ListParagraph"/>
        <w:numPr>
          <w:ilvl w:val="0"/>
          <w:numId w:val="15"/>
        </w:numPr>
        <w:spacing w:line="276" w:lineRule="auto"/>
        <w:rPr>
          <w:rFonts w:ascii="Times New Roman" w:hAnsi="Times New Roman" w:cs="Times New Roman"/>
          <w:color w:val="000000" w:themeColor="text1"/>
          <w:sz w:val="28"/>
          <w:szCs w:val="28"/>
        </w:rPr>
      </w:pPr>
      <w:r w:rsidRPr="001F1C7F">
        <w:rPr>
          <w:rFonts w:ascii="Times New Roman" w:hAnsi="Times New Roman" w:cs="Times New Roman"/>
          <w:color w:val="000000" w:themeColor="text1"/>
          <w:sz w:val="28"/>
          <w:szCs w:val="28"/>
        </w:rPr>
        <w:lastRenderedPageBreak/>
        <w:t>merch_long</w:t>
      </w:r>
      <w:r w:rsidR="002F692C">
        <w:rPr>
          <w:rFonts w:ascii="Times New Roman" w:hAnsi="Times New Roman" w:cs="Times New Roman"/>
          <w:color w:val="000000" w:themeColor="text1"/>
          <w:sz w:val="28"/>
          <w:szCs w:val="28"/>
          <w:lang w:val="vi-VN"/>
        </w:rPr>
        <w:t xml:space="preserve">: kinh độ </w:t>
      </w:r>
      <w:r w:rsidR="00880FF4" w:rsidRPr="004F0F8E">
        <w:rPr>
          <w:rFonts w:ascii="Times New Roman" w:hAnsi="Times New Roman" w:cs="Times New Roman"/>
          <w:color w:val="000000" w:themeColor="text1"/>
          <w:sz w:val="28"/>
          <w:szCs w:val="28"/>
          <w:lang w:val="vi-VN"/>
        </w:rPr>
        <w:t>của thương gia</w:t>
      </w:r>
      <w:r w:rsidR="002F692C">
        <w:rPr>
          <w:rFonts w:ascii="Times New Roman" w:hAnsi="Times New Roman" w:cs="Times New Roman"/>
          <w:color w:val="000000" w:themeColor="text1"/>
          <w:sz w:val="28"/>
          <w:szCs w:val="28"/>
          <w:lang w:val="vi-VN"/>
        </w:rPr>
        <w:t xml:space="preserve"> </w:t>
      </w:r>
      <w:r w:rsidR="009A7789">
        <w:rPr>
          <w:rFonts w:ascii="Times New Roman" w:hAnsi="Times New Roman" w:cs="Times New Roman"/>
          <w:color w:val="000000" w:themeColor="text1"/>
          <w:sz w:val="28"/>
          <w:szCs w:val="28"/>
          <w:lang w:val="vi-VN"/>
        </w:rPr>
        <w:t xml:space="preserve">(vd: </w:t>
      </w:r>
      <w:r w:rsidR="00F1572D" w:rsidRPr="00F1572D">
        <w:rPr>
          <w:rFonts w:ascii="Times New Roman" w:hAnsi="Times New Roman" w:cs="Times New Roman"/>
          <w:color w:val="000000" w:themeColor="text1"/>
          <w:sz w:val="28"/>
          <w:szCs w:val="28"/>
          <w:lang w:val="vi-VN"/>
        </w:rPr>
        <w:t>-81.200714</w:t>
      </w:r>
      <w:r w:rsidR="009A7789">
        <w:rPr>
          <w:rFonts w:ascii="Times New Roman" w:hAnsi="Times New Roman" w:cs="Times New Roman"/>
          <w:color w:val="000000" w:themeColor="text1"/>
          <w:sz w:val="28"/>
          <w:szCs w:val="28"/>
          <w:lang w:val="vi-VN"/>
        </w:rPr>
        <w:t>)</w:t>
      </w:r>
    </w:p>
    <w:p w14:paraId="25B68F1D" w14:textId="0C944F1F" w:rsidR="00964573" w:rsidRDefault="00964573" w:rsidP="002F692C">
      <w:pPr>
        <w:pStyle w:val="ListParagraph"/>
        <w:numPr>
          <w:ilvl w:val="0"/>
          <w:numId w:val="15"/>
        </w:numPr>
        <w:spacing w:line="276" w:lineRule="auto"/>
        <w:rPr>
          <w:rFonts w:ascii="Times New Roman" w:hAnsi="Times New Roman" w:cs="Times New Roman"/>
          <w:color w:val="000000" w:themeColor="text1"/>
          <w:sz w:val="28"/>
          <w:szCs w:val="28"/>
        </w:rPr>
      </w:pPr>
      <w:r w:rsidRPr="00964573">
        <w:rPr>
          <w:rFonts w:ascii="Times New Roman" w:hAnsi="Times New Roman" w:cs="Times New Roman"/>
          <w:color w:val="000000" w:themeColor="text1"/>
          <w:sz w:val="28"/>
          <w:szCs w:val="28"/>
        </w:rPr>
        <w:t>is_fraud</w:t>
      </w:r>
      <w:r w:rsidR="002F692C">
        <w:rPr>
          <w:rFonts w:ascii="Times New Roman" w:hAnsi="Times New Roman" w:cs="Times New Roman"/>
          <w:color w:val="000000" w:themeColor="text1"/>
          <w:sz w:val="28"/>
          <w:szCs w:val="28"/>
          <w:lang w:val="vi-VN"/>
        </w:rPr>
        <w:t>: có bị lừa đảo hay không</w:t>
      </w:r>
      <w:r w:rsidR="009A7789">
        <w:rPr>
          <w:rFonts w:ascii="Times New Roman" w:hAnsi="Times New Roman" w:cs="Times New Roman"/>
          <w:color w:val="000000" w:themeColor="text1"/>
          <w:sz w:val="28"/>
          <w:szCs w:val="28"/>
          <w:lang w:val="vi-VN"/>
        </w:rPr>
        <w:t xml:space="preserve"> (vd: </w:t>
      </w:r>
      <w:r w:rsidR="00F1572D">
        <w:rPr>
          <w:rFonts w:ascii="Times New Roman" w:hAnsi="Times New Roman" w:cs="Times New Roman"/>
          <w:color w:val="000000" w:themeColor="text1"/>
          <w:sz w:val="28"/>
          <w:szCs w:val="28"/>
          <w:lang w:val="vi-VN"/>
        </w:rPr>
        <w:t>0-no or 1: yes</w:t>
      </w:r>
      <w:r w:rsidR="009A7789">
        <w:rPr>
          <w:rFonts w:ascii="Times New Roman" w:hAnsi="Times New Roman" w:cs="Times New Roman"/>
          <w:color w:val="000000" w:themeColor="text1"/>
          <w:sz w:val="28"/>
          <w:szCs w:val="28"/>
          <w:lang w:val="vi-VN"/>
        </w:rPr>
        <w:t>)</w:t>
      </w:r>
    </w:p>
    <w:p w14:paraId="4DC5FA07" w14:textId="1D331284" w:rsidR="00032178" w:rsidRDefault="005D67A7" w:rsidP="002F692C">
      <w:pPr>
        <w:pStyle w:val="ListParagraph"/>
        <w:spacing w:line="276" w:lineRule="auto"/>
        <w:ind w:left="7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Trong 23 thuộc tính</w:t>
      </w:r>
      <w:r w:rsidR="004E38F0">
        <w:rPr>
          <w:rFonts w:ascii="Times New Roman" w:hAnsi="Times New Roman" w:cs="Times New Roman"/>
          <w:color w:val="000000" w:themeColor="text1"/>
          <w:sz w:val="28"/>
          <w:szCs w:val="28"/>
        </w:rPr>
        <w:t xml:space="preserve"> thì có</w:t>
      </w:r>
      <w:r w:rsidR="00FA6DC1">
        <w:rPr>
          <w:rFonts w:ascii="Times New Roman" w:hAnsi="Times New Roman" w:cs="Times New Roman"/>
          <w:color w:val="000000" w:themeColor="text1"/>
          <w:sz w:val="28"/>
          <w:szCs w:val="28"/>
        </w:rPr>
        <w:t xml:space="preserve"> 5 thuộc tính sẽ được sử dụng:</w:t>
      </w:r>
    </w:p>
    <w:p w14:paraId="192953EE" w14:textId="484D24F9" w:rsidR="00FA6DC1" w:rsidRDefault="00FA6DC1" w:rsidP="002F692C">
      <w:pPr>
        <w:pStyle w:val="ListParagraph"/>
        <w:spacing w:line="276" w:lineRule="auto"/>
        <w:ind w:left="7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w:t>
      </w:r>
      <w:r>
        <w:rPr>
          <w:rFonts w:ascii="Times New Roman" w:hAnsi="Times New Roman" w:cs="Times New Roman"/>
          <w:color w:val="000000" w:themeColor="text1"/>
          <w:sz w:val="28"/>
          <w:szCs w:val="28"/>
        </w:rPr>
        <w:tab/>
        <w:t xml:space="preserve">Predict: </w:t>
      </w:r>
      <w:r w:rsidR="005A5781" w:rsidRPr="005A5781">
        <w:rPr>
          <w:rFonts w:ascii="Times New Roman" w:hAnsi="Times New Roman" w:cs="Times New Roman"/>
          <w:color w:val="000000" w:themeColor="text1"/>
          <w:sz w:val="28"/>
          <w:szCs w:val="28"/>
        </w:rPr>
        <w:t>amt, category, hour, dob</w:t>
      </w:r>
      <w:r w:rsidR="005A5781">
        <w:rPr>
          <w:rFonts w:ascii="Times New Roman" w:hAnsi="Times New Roman" w:cs="Times New Roman"/>
          <w:color w:val="000000" w:themeColor="text1"/>
          <w:sz w:val="28"/>
          <w:szCs w:val="28"/>
        </w:rPr>
        <w:t>.</w:t>
      </w:r>
    </w:p>
    <w:p w14:paraId="00A1D315" w14:textId="26E9BA9C" w:rsidR="005A5781" w:rsidRDefault="005A5781" w:rsidP="002F692C">
      <w:pPr>
        <w:pStyle w:val="ListParagraph"/>
        <w:spacing w:line="276" w:lineRule="auto"/>
        <w:ind w:left="7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 </w:t>
      </w:r>
      <w:r>
        <w:rPr>
          <w:rFonts w:ascii="Times New Roman" w:hAnsi="Times New Roman" w:cs="Times New Roman"/>
          <w:color w:val="000000" w:themeColor="text1"/>
          <w:sz w:val="28"/>
          <w:szCs w:val="28"/>
        </w:rPr>
        <w:tab/>
        <w:t xml:space="preserve">Target: </w:t>
      </w:r>
      <w:r w:rsidR="001E44EF" w:rsidRPr="001E44EF">
        <w:rPr>
          <w:rFonts w:ascii="Times New Roman" w:hAnsi="Times New Roman" w:cs="Times New Roman"/>
          <w:color w:val="000000" w:themeColor="text1"/>
          <w:sz w:val="28"/>
          <w:szCs w:val="28"/>
        </w:rPr>
        <w:t>is</w:t>
      </w:r>
      <w:r w:rsidR="00A957A0">
        <w:rPr>
          <w:rFonts w:ascii="Times New Roman" w:hAnsi="Times New Roman" w:cs="Times New Roman"/>
          <w:color w:val="000000" w:themeColor="text1"/>
          <w:sz w:val="28"/>
          <w:szCs w:val="28"/>
        </w:rPr>
        <w:t>_</w:t>
      </w:r>
      <w:r w:rsidR="001E44EF" w:rsidRPr="001E44EF">
        <w:rPr>
          <w:rFonts w:ascii="Times New Roman" w:hAnsi="Times New Roman" w:cs="Times New Roman"/>
          <w:color w:val="000000" w:themeColor="text1"/>
          <w:sz w:val="28"/>
          <w:szCs w:val="28"/>
        </w:rPr>
        <w:t>fraud</w:t>
      </w:r>
    </w:p>
    <w:p w14:paraId="78DDD087" w14:textId="2F626230" w:rsidR="00CD65CD" w:rsidRPr="0017072F" w:rsidRDefault="006B574B" w:rsidP="002F692C">
      <w:pPr>
        <w:pStyle w:val="Heading2"/>
        <w:numPr>
          <w:ilvl w:val="0"/>
          <w:numId w:val="12"/>
        </w:numPr>
        <w:spacing w:line="276" w:lineRule="auto"/>
        <w:rPr>
          <w:rFonts w:cs="Times New Roman"/>
          <w:color w:val="4BACC6" w:themeColor="accent5"/>
        </w:rPr>
      </w:pPr>
      <w:bookmarkStart w:id="21" w:name="_Toc122028000"/>
      <w:r w:rsidRPr="0017072F">
        <w:rPr>
          <w:rFonts w:cs="Times New Roman"/>
          <w:color w:val="4BACC6" w:themeColor="accent5"/>
        </w:rPr>
        <w:t>TIỀN</w:t>
      </w:r>
      <w:r w:rsidR="00CD65CD" w:rsidRPr="0017072F">
        <w:rPr>
          <w:rFonts w:cs="Times New Roman"/>
          <w:color w:val="4BACC6" w:themeColor="accent5"/>
        </w:rPr>
        <w:t xml:space="preserve"> XỬ LÝ DỮ LIỆU</w:t>
      </w:r>
      <w:bookmarkEnd w:id="21"/>
    </w:p>
    <w:p w14:paraId="7488B692" w14:textId="1856EDF0" w:rsidR="00F623AA" w:rsidRPr="0017072F" w:rsidRDefault="00861024" w:rsidP="00F623AA">
      <w:pPr>
        <w:pStyle w:val="ListParagraph"/>
        <w:rPr>
          <w:rFonts w:ascii="Times New Roman" w:hAnsi="Times New Roman" w:cs="Times New Roman"/>
          <w:sz w:val="28"/>
          <w:szCs w:val="28"/>
        </w:rPr>
      </w:pPr>
      <w:r w:rsidRPr="0017072F">
        <w:rPr>
          <w:rFonts w:ascii="Times New Roman" w:hAnsi="Times New Roman" w:cs="Times New Roman"/>
          <w:sz w:val="28"/>
          <w:szCs w:val="28"/>
        </w:rPr>
        <w:t xml:space="preserve">Sử dụng Jupyter Notebook để </w:t>
      </w:r>
      <w:r w:rsidR="00E73332" w:rsidRPr="0017072F">
        <w:rPr>
          <w:rFonts w:ascii="Times New Roman" w:hAnsi="Times New Roman" w:cs="Times New Roman"/>
          <w:sz w:val="28"/>
          <w:szCs w:val="28"/>
        </w:rPr>
        <w:t>loại bỏ các cột giá trị không sử dụng, chuyển các predictor về dạng nummeric như sau:</w:t>
      </w:r>
    </w:p>
    <w:p w14:paraId="534E8B26" w14:textId="1F0FAB2A" w:rsidR="00E73332" w:rsidRPr="0017072F" w:rsidRDefault="0052717A"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37263CE8" wp14:editId="5C47E33F">
            <wp:extent cx="5718296" cy="938784"/>
            <wp:effectExtent l="19050" t="19050" r="1587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530" cy="941942"/>
                    </a:xfrm>
                    <a:prstGeom prst="rect">
                      <a:avLst/>
                    </a:prstGeom>
                    <a:ln>
                      <a:solidFill>
                        <a:schemeClr val="bg1">
                          <a:lumMod val="75000"/>
                        </a:schemeClr>
                      </a:solidFill>
                    </a:ln>
                  </pic:spPr>
                </pic:pic>
              </a:graphicData>
            </a:graphic>
          </wp:inline>
        </w:drawing>
      </w:r>
    </w:p>
    <w:p w14:paraId="7E6296B1" w14:textId="3C438382" w:rsidR="0052717A" w:rsidRPr="004F0F8E" w:rsidRDefault="0052717A"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Import thư viện</w:t>
      </w:r>
    </w:p>
    <w:p w14:paraId="2889B553" w14:textId="11EFCE92" w:rsidR="0052717A" w:rsidRPr="0017072F" w:rsidRDefault="00057C05"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37D47F32" wp14:editId="280EAE2C">
            <wp:extent cx="5718175" cy="400147"/>
            <wp:effectExtent l="19050" t="19050" r="158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2857" cy="403274"/>
                    </a:xfrm>
                    <a:prstGeom prst="rect">
                      <a:avLst/>
                    </a:prstGeom>
                    <a:ln>
                      <a:solidFill>
                        <a:schemeClr val="bg1">
                          <a:lumMod val="75000"/>
                        </a:schemeClr>
                      </a:solidFill>
                    </a:ln>
                  </pic:spPr>
                </pic:pic>
              </a:graphicData>
            </a:graphic>
          </wp:inline>
        </w:drawing>
      </w:r>
    </w:p>
    <w:p w14:paraId="58445909" w14:textId="034B4E3E" w:rsidR="00057C05" w:rsidRPr="004F0F8E" w:rsidRDefault="00057C05"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Đọc file csv</w:t>
      </w:r>
    </w:p>
    <w:p w14:paraId="1526E4AE" w14:textId="1F19F94B" w:rsidR="00057C05" w:rsidRPr="0017072F" w:rsidRDefault="00056F86"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427D65F2" wp14:editId="6C3F0684">
            <wp:extent cx="5599044" cy="304800"/>
            <wp:effectExtent l="19050" t="19050" r="2095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443" cy="311626"/>
                    </a:xfrm>
                    <a:prstGeom prst="rect">
                      <a:avLst/>
                    </a:prstGeom>
                    <a:ln>
                      <a:solidFill>
                        <a:schemeClr val="bg1">
                          <a:lumMod val="75000"/>
                        </a:schemeClr>
                      </a:solidFill>
                    </a:ln>
                  </pic:spPr>
                </pic:pic>
              </a:graphicData>
            </a:graphic>
          </wp:inline>
        </w:drawing>
      </w:r>
    </w:p>
    <w:p w14:paraId="177D1D7A" w14:textId="5D03138E" w:rsidR="00056F86" w:rsidRPr="004F0F8E" w:rsidRDefault="00056F86"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Xóa cột Unamed</w:t>
      </w:r>
    </w:p>
    <w:p w14:paraId="04A2DAB2" w14:textId="4CC93570" w:rsidR="00056F86" w:rsidRPr="0017072F" w:rsidRDefault="00FD360D"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5E13DDC1" wp14:editId="51D1B712">
            <wp:extent cx="4981575" cy="66675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666750"/>
                    </a:xfrm>
                    <a:prstGeom prst="rect">
                      <a:avLst/>
                    </a:prstGeom>
                    <a:ln>
                      <a:solidFill>
                        <a:schemeClr val="bg1">
                          <a:lumMod val="75000"/>
                        </a:schemeClr>
                      </a:solidFill>
                    </a:ln>
                  </pic:spPr>
                </pic:pic>
              </a:graphicData>
            </a:graphic>
          </wp:inline>
        </w:drawing>
      </w:r>
    </w:p>
    <w:p w14:paraId="690E43B2" w14:textId="0E580DA0" w:rsidR="00FD360D" w:rsidRPr="004F0F8E" w:rsidRDefault="00FD360D"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Lấy năm sinh từ ngày sinh của người giao dịch</w:t>
      </w:r>
    </w:p>
    <w:p w14:paraId="6092571B" w14:textId="18E6F4C5" w:rsidR="00FD360D" w:rsidRPr="0017072F" w:rsidRDefault="0038697C"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6F48E309" wp14:editId="5C07667C">
            <wp:extent cx="5495925" cy="504825"/>
            <wp:effectExtent l="19050" t="19050" r="2857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5925" cy="504825"/>
                    </a:xfrm>
                    <a:prstGeom prst="rect">
                      <a:avLst/>
                    </a:prstGeom>
                    <a:ln>
                      <a:solidFill>
                        <a:schemeClr val="bg1">
                          <a:lumMod val="75000"/>
                        </a:schemeClr>
                      </a:solidFill>
                    </a:ln>
                  </pic:spPr>
                </pic:pic>
              </a:graphicData>
            </a:graphic>
          </wp:inline>
        </w:drawing>
      </w:r>
    </w:p>
    <w:p w14:paraId="3770BD7F" w14:textId="28F1738C" w:rsidR="0038697C" w:rsidRPr="004F0F8E" w:rsidRDefault="0038697C"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Lấy giờ giao dich trong cột ngày giờ giao dịch</w:t>
      </w:r>
    </w:p>
    <w:p w14:paraId="2D9B13C6" w14:textId="317EDC96" w:rsidR="0038697C" w:rsidRPr="0017072F" w:rsidRDefault="00686B46"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6AE13E88" wp14:editId="716429A3">
            <wp:extent cx="5535168" cy="340374"/>
            <wp:effectExtent l="19050" t="19050" r="2794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1764" cy="342009"/>
                    </a:xfrm>
                    <a:prstGeom prst="rect">
                      <a:avLst/>
                    </a:prstGeom>
                    <a:ln>
                      <a:solidFill>
                        <a:schemeClr val="bg1">
                          <a:lumMod val="75000"/>
                        </a:schemeClr>
                      </a:solidFill>
                    </a:ln>
                  </pic:spPr>
                </pic:pic>
              </a:graphicData>
            </a:graphic>
          </wp:inline>
        </w:drawing>
      </w:r>
    </w:p>
    <w:p w14:paraId="4A17EF3C" w14:textId="07E61006" w:rsidR="00686B46" w:rsidRPr="004F0F8E" w:rsidRDefault="00686B46"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Lấy năm giao dịch để chia train set, test set</w:t>
      </w:r>
    </w:p>
    <w:p w14:paraId="682BE874" w14:textId="3431870D" w:rsidR="007F1B2F" w:rsidRPr="0017072F" w:rsidRDefault="007F1B2F"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6B16DBFB" wp14:editId="124ED85A">
            <wp:extent cx="5559552" cy="399393"/>
            <wp:effectExtent l="19050" t="19050" r="317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5885" cy="404158"/>
                    </a:xfrm>
                    <a:prstGeom prst="rect">
                      <a:avLst/>
                    </a:prstGeom>
                    <a:ln>
                      <a:solidFill>
                        <a:schemeClr val="bg1">
                          <a:lumMod val="75000"/>
                        </a:schemeClr>
                      </a:solidFill>
                    </a:ln>
                  </pic:spPr>
                </pic:pic>
              </a:graphicData>
            </a:graphic>
          </wp:inline>
        </w:drawing>
      </w:r>
    </w:p>
    <w:p w14:paraId="6A5E2626" w14:textId="1D580BBE" w:rsidR="0096397D" w:rsidRPr="004F0F8E" w:rsidRDefault="0096397D"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 xml:space="preserve">Chuyển cột </w:t>
      </w:r>
      <w:r w:rsidR="00202656" w:rsidRPr="004F0F8E">
        <w:rPr>
          <w:rFonts w:ascii="Times New Roman" w:hAnsi="Times New Roman" w:cs="Times New Roman"/>
          <w:sz w:val="28"/>
          <w:szCs w:val="28"/>
        </w:rPr>
        <w:t>city</w:t>
      </w:r>
      <w:r w:rsidRPr="004F0F8E">
        <w:rPr>
          <w:rFonts w:ascii="Times New Roman" w:hAnsi="Times New Roman" w:cs="Times New Roman"/>
          <w:sz w:val="28"/>
          <w:szCs w:val="28"/>
        </w:rPr>
        <w:t xml:space="preserve"> về dạng Nummeric</w:t>
      </w:r>
    </w:p>
    <w:p w14:paraId="1C1F6159" w14:textId="165CB4DB" w:rsidR="0096397D" w:rsidRPr="0017072F" w:rsidRDefault="00ED332A"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7D92E8A8" wp14:editId="14E2887A">
            <wp:extent cx="5559425" cy="364657"/>
            <wp:effectExtent l="19050" t="19050" r="2222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7370" cy="368458"/>
                    </a:xfrm>
                    <a:prstGeom prst="rect">
                      <a:avLst/>
                    </a:prstGeom>
                    <a:ln>
                      <a:solidFill>
                        <a:schemeClr val="bg1">
                          <a:lumMod val="75000"/>
                        </a:schemeClr>
                      </a:solidFill>
                    </a:ln>
                  </pic:spPr>
                </pic:pic>
              </a:graphicData>
            </a:graphic>
          </wp:inline>
        </w:drawing>
      </w:r>
    </w:p>
    <w:p w14:paraId="5F278C14" w14:textId="5D5466C1" w:rsidR="00ED332A" w:rsidRPr="004F0F8E" w:rsidRDefault="00ED332A"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 xml:space="preserve">Chuyển cột </w:t>
      </w:r>
      <w:r w:rsidR="00202656" w:rsidRPr="004F0F8E">
        <w:rPr>
          <w:rFonts w:ascii="Times New Roman" w:hAnsi="Times New Roman" w:cs="Times New Roman"/>
          <w:sz w:val="28"/>
          <w:szCs w:val="28"/>
        </w:rPr>
        <w:t>category về dạng nummeric</w:t>
      </w:r>
    </w:p>
    <w:p w14:paraId="6163F8D0" w14:textId="3E941BBB" w:rsidR="00202656" w:rsidRPr="0017072F" w:rsidRDefault="00064EDD"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lastRenderedPageBreak/>
        <w:drawing>
          <wp:inline distT="0" distB="0" distL="0" distR="0" wp14:anchorId="52F8BD15" wp14:editId="2D0A02BA">
            <wp:extent cx="5571744" cy="474361"/>
            <wp:effectExtent l="19050" t="19050" r="1016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7293" cy="476536"/>
                    </a:xfrm>
                    <a:prstGeom prst="rect">
                      <a:avLst/>
                    </a:prstGeom>
                    <a:ln>
                      <a:solidFill>
                        <a:schemeClr val="bg1">
                          <a:lumMod val="75000"/>
                        </a:schemeClr>
                      </a:solidFill>
                    </a:ln>
                  </pic:spPr>
                </pic:pic>
              </a:graphicData>
            </a:graphic>
          </wp:inline>
        </w:drawing>
      </w:r>
    </w:p>
    <w:p w14:paraId="79DC5B77" w14:textId="77777777" w:rsidR="001E7300" w:rsidRPr="0017072F" w:rsidRDefault="001E7300" w:rsidP="00D14ECD">
      <w:pPr>
        <w:pStyle w:val="ListParagraph"/>
        <w:jc w:val="center"/>
        <w:rPr>
          <w:rFonts w:ascii="Times New Roman" w:hAnsi="Times New Roman" w:cs="Times New Roman"/>
          <w:i/>
          <w:iCs/>
          <w:sz w:val="28"/>
          <w:szCs w:val="28"/>
        </w:rPr>
      </w:pPr>
    </w:p>
    <w:p w14:paraId="48340257" w14:textId="3E2A6DD4" w:rsidR="00064EDD" w:rsidRPr="004F0F8E" w:rsidRDefault="00064EDD"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Xóa hết các cột không cần thiết</w:t>
      </w:r>
    </w:p>
    <w:p w14:paraId="4F556A20" w14:textId="47A08B87" w:rsidR="001E7300" w:rsidRPr="0017072F" w:rsidRDefault="001E7300"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751593BB" wp14:editId="42BED44D">
            <wp:extent cx="5230368" cy="402413"/>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8650" cy="405358"/>
                    </a:xfrm>
                    <a:prstGeom prst="rect">
                      <a:avLst/>
                    </a:prstGeom>
                    <a:ln>
                      <a:solidFill>
                        <a:schemeClr val="bg1">
                          <a:lumMod val="75000"/>
                        </a:schemeClr>
                      </a:solidFill>
                    </a:ln>
                  </pic:spPr>
                </pic:pic>
              </a:graphicData>
            </a:graphic>
          </wp:inline>
        </w:drawing>
      </w:r>
    </w:p>
    <w:p w14:paraId="0D71CBD0" w14:textId="07AC17ED" w:rsidR="00064EDD" w:rsidRPr="004F0F8E" w:rsidRDefault="001E7300"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Chọn các thuộc tính predictor</w:t>
      </w:r>
    </w:p>
    <w:p w14:paraId="621A69DB" w14:textId="2DCD9BA1" w:rsidR="001E7300" w:rsidRPr="0017072F" w:rsidRDefault="00FA3000"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43D83BFD" wp14:editId="058E8535">
            <wp:extent cx="5193792" cy="1004196"/>
            <wp:effectExtent l="19050" t="19050" r="26035"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3513" cy="1006075"/>
                    </a:xfrm>
                    <a:prstGeom prst="rect">
                      <a:avLst/>
                    </a:prstGeom>
                    <a:ln>
                      <a:solidFill>
                        <a:schemeClr val="bg1">
                          <a:lumMod val="75000"/>
                        </a:schemeClr>
                      </a:solidFill>
                    </a:ln>
                  </pic:spPr>
                </pic:pic>
              </a:graphicData>
            </a:graphic>
          </wp:inline>
        </w:drawing>
      </w:r>
    </w:p>
    <w:p w14:paraId="026799EE" w14:textId="63966B85" w:rsidR="00FA3000" w:rsidRPr="004F0F8E" w:rsidRDefault="00FA3000"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Train model và tính độ chính xác</w:t>
      </w:r>
    </w:p>
    <w:p w14:paraId="49B97A6D" w14:textId="4EBE0464" w:rsidR="00194702" w:rsidRPr="0017072F" w:rsidRDefault="00D14ECD" w:rsidP="00D14ECD">
      <w:pPr>
        <w:pStyle w:val="ListParagraph"/>
        <w:jc w:val="center"/>
        <w:rPr>
          <w:rFonts w:ascii="Times New Roman" w:hAnsi="Times New Roman" w:cs="Times New Roman"/>
          <w:i/>
          <w:iCs/>
          <w:sz w:val="28"/>
          <w:szCs w:val="28"/>
        </w:rPr>
      </w:pPr>
      <w:r w:rsidRPr="004F0F8E">
        <w:rPr>
          <w:rFonts w:ascii="Times New Roman" w:hAnsi="Times New Roman" w:cs="Times New Roman"/>
          <w:i/>
          <w:iCs/>
          <w:noProof/>
        </w:rPr>
        <w:drawing>
          <wp:inline distT="0" distB="0" distL="0" distR="0" wp14:anchorId="6ABB4CCA" wp14:editId="5262953E">
            <wp:extent cx="4706112" cy="1453246"/>
            <wp:effectExtent l="19050" t="19050" r="1841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2351" cy="1455172"/>
                    </a:xfrm>
                    <a:prstGeom prst="rect">
                      <a:avLst/>
                    </a:prstGeom>
                    <a:ln>
                      <a:solidFill>
                        <a:schemeClr val="bg1">
                          <a:lumMod val="75000"/>
                        </a:schemeClr>
                      </a:solidFill>
                    </a:ln>
                  </pic:spPr>
                </pic:pic>
              </a:graphicData>
            </a:graphic>
          </wp:inline>
        </w:drawing>
      </w:r>
    </w:p>
    <w:p w14:paraId="76B2AC15" w14:textId="3AD529FE" w:rsidR="00D14ECD" w:rsidRPr="004F0F8E" w:rsidRDefault="00D14ECD" w:rsidP="00202F0D">
      <w:pPr>
        <w:pStyle w:val="ListParagraph"/>
        <w:rPr>
          <w:rFonts w:ascii="Times New Roman" w:hAnsi="Times New Roman" w:cs="Times New Roman"/>
          <w:sz w:val="28"/>
          <w:szCs w:val="28"/>
        </w:rPr>
      </w:pPr>
      <w:r w:rsidRPr="004F0F8E">
        <w:rPr>
          <w:rFonts w:ascii="Times New Roman" w:hAnsi="Times New Roman" w:cs="Times New Roman"/>
          <w:sz w:val="28"/>
          <w:szCs w:val="28"/>
        </w:rPr>
        <w:t>Chuyển model Random Forest về ONNX.</w:t>
      </w:r>
    </w:p>
    <w:p w14:paraId="08BF04D4" w14:textId="368FAB63" w:rsidR="008340A4" w:rsidRPr="0017072F" w:rsidRDefault="00CD65CD" w:rsidP="00CD65CD">
      <w:pPr>
        <w:pStyle w:val="Heading2"/>
        <w:rPr>
          <w:rFonts w:cs="Times New Roman"/>
          <w:color w:val="4BACC6" w:themeColor="accent5"/>
        </w:rPr>
      </w:pPr>
      <w:bookmarkStart w:id="22" w:name="_Toc122028001"/>
      <w:r w:rsidRPr="007169AD">
        <w:rPr>
          <w:rFonts w:cs="Times New Roman"/>
          <w:color w:val="4BACC6" w:themeColor="accent5"/>
          <w:lang w:val="vi-VN"/>
        </w:rPr>
        <w:lastRenderedPageBreak/>
        <w:t xml:space="preserve">3. </w:t>
      </w:r>
      <w:r w:rsidR="008340A4" w:rsidRPr="0017072F">
        <w:rPr>
          <w:rFonts w:cs="Times New Roman"/>
          <w:color w:val="4BACC6" w:themeColor="accent5"/>
        </w:rPr>
        <w:t>THỰC HIỆN TRÊN AZURE SYNAPSE</w:t>
      </w:r>
      <w:bookmarkEnd w:id="22"/>
    </w:p>
    <w:p w14:paraId="40720D61"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drawing>
          <wp:inline distT="0" distB="0" distL="0" distR="0" wp14:anchorId="3F3A5A9D" wp14:editId="4B6D7AFF">
            <wp:extent cx="4129024" cy="4645152"/>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1090" cy="4647476"/>
                    </a:xfrm>
                    <a:prstGeom prst="rect">
                      <a:avLst/>
                    </a:prstGeom>
                  </pic:spPr>
                </pic:pic>
              </a:graphicData>
            </a:graphic>
          </wp:inline>
        </w:drawing>
      </w:r>
    </w:p>
    <w:p w14:paraId="24B0A15F" w14:textId="39460C86"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resour</w:t>
      </w:r>
      <w:r w:rsidR="00AD6E80" w:rsidRPr="0017072F">
        <w:rPr>
          <w:rFonts w:ascii="Times New Roman" w:hAnsi="Times New Roman" w:cs="Times New Roman"/>
          <w:i/>
          <w:iCs/>
          <w:sz w:val="28"/>
          <w:szCs w:val="28"/>
        </w:rPr>
        <w:t>ce group</w:t>
      </w:r>
    </w:p>
    <w:p w14:paraId="72780E23"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lastRenderedPageBreak/>
        <w:t>\</w:t>
      </w:r>
      <w:r w:rsidRPr="0017072F">
        <w:rPr>
          <w:rFonts w:ascii="Times New Roman" w:hAnsi="Times New Roman" w:cs="Times New Roman"/>
          <w:i/>
          <w:iCs/>
          <w:noProof/>
          <w:sz w:val="28"/>
          <w:szCs w:val="28"/>
        </w:rPr>
        <w:drawing>
          <wp:inline distT="0" distB="0" distL="0" distR="0" wp14:anchorId="3EB0F87C" wp14:editId="364B121D">
            <wp:extent cx="4145280" cy="46634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8575" cy="4667147"/>
                    </a:xfrm>
                    <a:prstGeom prst="rect">
                      <a:avLst/>
                    </a:prstGeom>
                  </pic:spPr>
                </pic:pic>
              </a:graphicData>
            </a:graphic>
          </wp:inline>
        </w:drawing>
      </w:r>
    </w:p>
    <w:p w14:paraId="778331BE" w14:textId="533F4501" w:rsidR="00C52572" w:rsidRPr="0017072F" w:rsidRDefault="00C52572"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Rerource group</w:t>
      </w:r>
    </w:p>
    <w:p w14:paraId="02C354FF"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07716A38" wp14:editId="25049B3F">
            <wp:extent cx="5943600" cy="6686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686550"/>
                    </a:xfrm>
                    <a:prstGeom prst="rect">
                      <a:avLst/>
                    </a:prstGeom>
                  </pic:spPr>
                </pic:pic>
              </a:graphicData>
            </a:graphic>
          </wp:inline>
        </w:drawing>
      </w:r>
    </w:p>
    <w:p w14:paraId="1AA06CEB" w14:textId="6D3B4DCC" w:rsidR="00342A7E" w:rsidRPr="0017072F" w:rsidRDefault="00C4004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t>Giao diện sau khi tạo xong resource group</w:t>
      </w:r>
    </w:p>
    <w:p w14:paraId="177F2248"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0630408F" wp14:editId="04295D28">
            <wp:extent cx="5943600" cy="6686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686550"/>
                    </a:xfrm>
                    <a:prstGeom prst="rect">
                      <a:avLst/>
                    </a:prstGeom>
                  </pic:spPr>
                </pic:pic>
              </a:graphicData>
            </a:graphic>
          </wp:inline>
        </w:drawing>
      </w:r>
    </w:p>
    <w:p w14:paraId="6B136682" w14:textId="0FA0FE96" w:rsidR="00C4004E" w:rsidRPr="0017072F" w:rsidRDefault="00C4004E"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role cho Resource group</w:t>
      </w:r>
    </w:p>
    <w:p w14:paraId="0352E366"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41E78BA4" wp14:editId="6AE4F0B0">
            <wp:extent cx="5943600" cy="6686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686550"/>
                    </a:xfrm>
                    <a:prstGeom prst="rect">
                      <a:avLst/>
                    </a:prstGeom>
                  </pic:spPr>
                </pic:pic>
              </a:graphicData>
            </a:graphic>
          </wp:inline>
        </w:drawing>
      </w:r>
    </w:p>
    <w:p w14:paraId="0731F0FA" w14:textId="247917F9" w:rsidR="00487F45" w:rsidRPr="0017072F" w:rsidRDefault="00487F45"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Chọn tab member</w:t>
      </w:r>
      <w:r w:rsidR="00FA32B0" w:rsidRPr="0017072F">
        <w:rPr>
          <w:rFonts w:ascii="Times New Roman" w:hAnsi="Times New Roman" w:cs="Times New Roman"/>
          <w:i/>
          <w:iCs/>
          <w:sz w:val="28"/>
          <w:szCs w:val="28"/>
        </w:rPr>
        <w:t>, tạo user</w:t>
      </w:r>
      <w:r w:rsidRPr="0017072F">
        <w:rPr>
          <w:rFonts w:ascii="Times New Roman" w:hAnsi="Times New Roman" w:cs="Times New Roman"/>
          <w:i/>
          <w:iCs/>
          <w:sz w:val="28"/>
          <w:szCs w:val="28"/>
        </w:rPr>
        <w:t xml:space="preserve"> với quyền owner</w:t>
      </w:r>
    </w:p>
    <w:p w14:paraId="1DEA7F39"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6BF26F2B" wp14:editId="4E9FBFBA">
            <wp:extent cx="5943600" cy="6679591"/>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943600" cy="6679591"/>
                    </a:xfrm>
                    <a:prstGeom prst="rect">
                      <a:avLst/>
                    </a:prstGeom>
                  </pic:spPr>
                </pic:pic>
              </a:graphicData>
            </a:graphic>
          </wp:inline>
        </w:drawing>
      </w:r>
    </w:p>
    <w:p w14:paraId="1E9BDD4E" w14:textId="056EBF08" w:rsidR="00FA32B0" w:rsidRPr="0017072F" w:rsidRDefault="00FA32B0"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user thành công</w:t>
      </w:r>
    </w:p>
    <w:p w14:paraId="481F65E8" w14:textId="768A08AB" w:rsidR="00342A7E" w:rsidRPr="0017072F" w:rsidRDefault="00342A7E" w:rsidP="00AD6E80">
      <w:pPr>
        <w:jc w:val="center"/>
        <w:rPr>
          <w:rFonts w:ascii="Times New Roman" w:hAnsi="Times New Roman" w:cs="Times New Roman"/>
          <w:i/>
          <w:iCs/>
          <w:sz w:val="28"/>
          <w:szCs w:val="28"/>
        </w:rPr>
      </w:pPr>
    </w:p>
    <w:p w14:paraId="77954899" w14:textId="287B901E" w:rsidR="00342A7E" w:rsidRPr="0017072F" w:rsidRDefault="00342A7E" w:rsidP="00AD6E80">
      <w:pPr>
        <w:jc w:val="center"/>
        <w:rPr>
          <w:rFonts w:ascii="Times New Roman" w:hAnsi="Times New Roman" w:cs="Times New Roman"/>
          <w:i/>
          <w:iCs/>
          <w:sz w:val="28"/>
          <w:szCs w:val="28"/>
        </w:rPr>
      </w:pPr>
    </w:p>
    <w:p w14:paraId="350F1530"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21B13214" wp14:editId="25DAE942">
            <wp:extent cx="5943600" cy="57518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751830"/>
                    </a:xfrm>
                    <a:prstGeom prst="rect">
                      <a:avLst/>
                    </a:prstGeom>
                  </pic:spPr>
                </pic:pic>
              </a:graphicData>
            </a:graphic>
          </wp:inline>
        </w:drawing>
      </w:r>
    </w:p>
    <w:p w14:paraId="753C7B43" w14:textId="6BEC96EA" w:rsidR="008B655F" w:rsidRPr="0017072F" w:rsidRDefault="008B655F"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Vào resource group</w:t>
      </w:r>
    </w:p>
    <w:p w14:paraId="1EAC92CE"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5A334119" wp14:editId="7B5537CA">
            <wp:extent cx="5943600" cy="5751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751830"/>
                    </a:xfrm>
                    <a:prstGeom prst="rect">
                      <a:avLst/>
                    </a:prstGeom>
                  </pic:spPr>
                </pic:pic>
              </a:graphicData>
            </a:graphic>
          </wp:inline>
        </w:drawing>
      </w:r>
    </w:p>
    <w:p w14:paraId="5D889D6F"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0F4A4D2D" wp14:editId="307F7683">
            <wp:extent cx="5943600" cy="57518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830"/>
                    </a:xfrm>
                    <a:prstGeom prst="rect">
                      <a:avLst/>
                    </a:prstGeom>
                  </pic:spPr>
                </pic:pic>
              </a:graphicData>
            </a:graphic>
          </wp:inline>
        </w:drawing>
      </w:r>
    </w:p>
    <w:p w14:paraId="4D9EC579" w14:textId="58EA9823" w:rsidR="008B655F" w:rsidRPr="0017072F" w:rsidRDefault="008B655F" w:rsidP="008B655F">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Azure Synapse Analytics Workspace</w:t>
      </w:r>
    </w:p>
    <w:p w14:paraId="21F84C95" w14:textId="77777777" w:rsidR="008B655F" w:rsidRPr="0017072F" w:rsidRDefault="008B655F" w:rsidP="00AD6E80">
      <w:pPr>
        <w:jc w:val="center"/>
        <w:rPr>
          <w:rFonts w:ascii="Times New Roman" w:hAnsi="Times New Roman" w:cs="Times New Roman"/>
          <w:i/>
          <w:iCs/>
          <w:sz w:val="28"/>
          <w:szCs w:val="28"/>
        </w:rPr>
      </w:pPr>
    </w:p>
    <w:p w14:paraId="5D0C98CB"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24F25E27" wp14:editId="0112BA7D">
            <wp:extent cx="5943600" cy="66795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679565"/>
                    </a:xfrm>
                    <a:prstGeom prst="rect">
                      <a:avLst/>
                    </a:prstGeom>
                  </pic:spPr>
                </pic:pic>
              </a:graphicData>
            </a:graphic>
          </wp:inline>
        </w:drawing>
      </w:r>
    </w:p>
    <w:p w14:paraId="4B646D57" w14:textId="0CB02490" w:rsidR="008B655F" w:rsidRPr="0017072F" w:rsidRDefault="008B655F" w:rsidP="008B655F">
      <w:pPr>
        <w:jc w:val="center"/>
        <w:rPr>
          <w:rFonts w:ascii="Times New Roman" w:hAnsi="Times New Roman" w:cs="Times New Roman"/>
          <w:i/>
          <w:iCs/>
          <w:sz w:val="28"/>
          <w:szCs w:val="28"/>
        </w:rPr>
      </w:pPr>
      <w:r w:rsidRPr="0017072F">
        <w:rPr>
          <w:rFonts w:ascii="Times New Roman" w:hAnsi="Times New Roman" w:cs="Times New Roman"/>
          <w:i/>
          <w:iCs/>
          <w:sz w:val="28"/>
          <w:szCs w:val="28"/>
        </w:rPr>
        <w:t>Điền thông tin vào form</w:t>
      </w:r>
    </w:p>
    <w:p w14:paraId="2756E38D" w14:textId="77777777" w:rsidR="008B655F" w:rsidRPr="0017072F" w:rsidRDefault="008B655F" w:rsidP="00AD6E80">
      <w:pPr>
        <w:jc w:val="center"/>
        <w:rPr>
          <w:rFonts w:ascii="Times New Roman" w:hAnsi="Times New Roman" w:cs="Times New Roman"/>
          <w:i/>
          <w:iCs/>
          <w:sz w:val="28"/>
          <w:szCs w:val="28"/>
        </w:rPr>
      </w:pPr>
    </w:p>
    <w:p w14:paraId="474E8C0C"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4689095A" wp14:editId="1238A787">
            <wp:extent cx="5943600" cy="6679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79565"/>
                    </a:xfrm>
                    <a:prstGeom prst="rect">
                      <a:avLst/>
                    </a:prstGeom>
                  </pic:spPr>
                </pic:pic>
              </a:graphicData>
            </a:graphic>
          </wp:inline>
        </w:drawing>
      </w:r>
    </w:p>
    <w:p w14:paraId="72507966" w14:textId="77777777" w:rsidR="00A22804" w:rsidRPr="0017072F" w:rsidRDefault="00A22804" w:rsidP="00A22804">
      <w:pPr>
        <w:jc w:val="center"/>
        <w:rPr>
          <w:rFonts w:ascii="Times New Roman" w:hAnsi="Times New Roman" w:cs="Times New Roman"/>
          <w:i/>
          <w:iCs/>
          <w:sz w:val="28"/>
          <w:szCs w:val="28"/>
        </w:rPr>
      </w:pPr>
      <w:r w:rsidRPr="0017072F">
        <w:rPr>
          <w:rFonts w:ascii="Times New Roman" w:hAnsi="Times New Roman" w:cs="Times New Roman"/>
          <w:i/>
          <w:iCs/>
          <w:sz w:val="28"/>
          <w:szCs w:val="28"/>
        </w:rPr>
        <w:t>Điền thông tin vào form</w:t>
      </w:r>
    </w:p>
    <w:p w14:paraId="72639B7A" w14:textId="77777777" w:rsidR="00A22804" w:rsidRPr="0017072F" w:rsidRDefault="00A22804" w:rsidP="00AD6E80">
      <w:pPr>
        <w:jc w:val="center"/>
        <w:rPr>
          <w:rFonts w:ascii="Times New Roman" w:hAnsi="Times New Roman" w:cs="Times New Roman"/>
          <w:i/>
          <w:iCs/>
          <w:sz w:val="28"/>
          <w:szCs w:val="28"/>
        </w:rPr>
      </w:pPr>
    </w:p>
    <w:p w14:paraId="2B5F7C35"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227F9F37" wp14:editId="150BCB2A">
            <wp:extent cx="5943600" cy="6679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679565"/>
                    </a:xfrm>
                    <a:prstGeom prst="rect">
                      <a:avLst/>
                    </a:prstGeom>
                  </pic:spPr>
                </pic:pic>
              </a:graphicData>
            </a:graphic>
          </wp:inline>
        </w:drawing>
      </w:r>
    </w:p>
    <w:p w14:paraId="3DAABB51" w14:textId="13659D99" w:rsidR="00A22804" w:rsidRPr="0017072F" w:rsidRDefault="00A22804" w:rsidP="00A22804">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sqladmin user</w:t>
      </w:r>
    </w:p>
    <w:p w14:paraId="2DD774DB" w14:textId="77777777" w:rsidR="00A22804" w:rsidRPr="0017072F" w:rsidRDefault="00A22804" w:rsidP="00AD6E80">
      <w:pPr>
        <w:jc w:val="center"/>
        <w:rPr>
          <w:rFonts w:ascii="Times New Roman" w:hAnsi="Times New Roman" w:cs="Times New Roman"/>
          <w:i/>
          <w:iCs/>
          <w:sz w:val="28"/>
          <w:szCs w:val="28"/>
        </w:rPr>
      </w:pPr>
    </w:p>
    <w:p w14:paraId="092CBA8D"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007DB6FF" wp14:editId="71E1F29B">
            <wp:extent cx="5943600" cy="66795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79565"/>
                    </a:xfrm>
                    <a:prstGeom prst="rect">
                      <a:avLst/>
                    </a:prstGeom>
                  </pic:spPr>
                </pic:pic>
              </a:graphicData>
            </a:graphic>
          </wp:inline>
        </w:drawing>
      </w:r>
    </w:p>
    <w:p w14:paraId="713D17B5" w14:textId="2E61712B" w:rsidR="00A22804" w:rsidRPr="0017072F" w:rsidRDefault="00A22804" w:rsidP="00A22804">
      <w:pPr>
        <w:jc w:val="center"/>
        <w:rPr>
          <w:rFonts w:ascii="Times New Roman" w:hAnsi="Times New Roman" w:cs="Times New Roman"/>
          <w:i/>
          <w:iCs/>
          <w:sz w:val="28"/>
          <w:szCs w:val="28"/>
        </w:rPr>
      </w:pPr>
      <w:r w:rsidRPr="0017072F">
        <w:rPr>
          <w:rFonts w:ascii="Times New Roman" w:hAnsi="Times New Roman" w:cs="Times New Roman"/>
          <w:i/>
          <w:iCs/>
          <w:sz w:val="28"/>
          <w:szCs w:val="28"/>
        </w:rPr>
        <w:t>Chọn create</w:t>
      </w:r>
    </w:p>
    <w:p w14:paraId="13FD56AB"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04251754" wp14:editId="1DFCA9A4">
            <wp:extent cx="5943600" cy="66795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679565"/>
                    </a:xfrm>
                    <a:prstGeom prst="rect">
                      <a:avLst/>
                    </a:prstGeom>
                  </pic:spPr>
                </pic:pic>
              </a:graphicData>
            </a:graphic>
          </wp:inline>
        </w:drawing>
      </w:r>
    </w:p>
    <w:p w14:paraId="292D43BB" w14:textId="0344655A" w:rsidR="00A22804" w:rsidRPr="0017072F" w:rsidRDefault="00A22804" w:rsidP="00A22804">
      <w:pPr>
        <w:jc w:val="center"/>
        <w:rPr>
          <w:rFonts w:ascii="Times New Roman" w:hAnsi="Times New Roman" w:cs="Times New Roman"/>
          <w:i/>
          <w:iCs/>
          <w:sz w:val="28"/>
          <w:szCs w:val="28"/>
        </w:rPr>
      </w:pPr>
      <w:r w:rsidRPr="0017072F">
        <w:rPr>
          <w:rFonts w:ascii="Times New Roman" w:hAnsi="Times New Roman" w:cs="Times New Roman"/>
          <w:i/>
          <w:iCs/>
          <w:sz w:val="28"/>
          <w:szCs w:val="28"/>
        </w:rPr>
        <w:t>Đợi Synapse workspace khởi tạo</w:t>
      </w:r>
    </w:p>
    <w:p w14:paraId="78F28E5F" w14:textId="28BA4E3D"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0104ADEE" wp14:editId="2B914387">
            <wp:extent cx="5943600" cy="66795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679565"/>
                    </a:xfrm>
                    <a:prstGeom prst="rect">
                      <a:avLst/>
                    </a:prstGeom>
                  </pic:spPr>
                </pic:pic>
              </a:graphicData>
            </a:graphic>
          </wp:inline>
        </w:drawing>
      </w:r>
    </w:p>
    <w:p w14:paraId="68F54B36" w14:textId="794BB6AF" w:rsidR="00A22804" w:rsidRPr="0017072F" w:rsidRDefault="00A22804"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Synapse workspace được tạo thành công</w:t>
      </w:r>
    </w:p>
    <w:p w14:paraId="4F2A66E5" w14:textId="77777777" w:rsidR="00A22804" w:rsidRPr="0017072F" w:rsidRDefault="00A22804" w:rsidP="00AD6E80">
      <w:pPr>
        <w:jc w:val="center"/>
        <w:rPr>
          <w:rFonts w:ascii="Times New Roman" w:hAnsi="Times New Roman" w:cs="Times New Roman"/>
          <w:i/>
          <w:iCs/>
          <w:sz w:val="28"/>
          <w:szCs w:val="28"/>
        </w:rPr>
      </w:pPr>
    </w:p>
    <w:p w14:paraId="0C4CD1D2"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7ED85121" wp14:editId="4BAD6872">
            <wp:extent cx="5943600" cy="66795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79565"/>
                    </a:xfrm>
                    <a:prstGeom prst="rect">
                      <a:avLst/>
                    </a:prstGeom>
                  </pic:spPr>
                </pic:pic>
              </a:graphicData>
            </a:graphic>
          </wp:inline>
        </w:drawing>
      </w:r>
    </w:p>
    <w:p w14:paraId="410556AA" w14:textId="75FD54BD" w:rsidR="002A253B" w:rsidRPr="0017072F" w:rsidRDefault="002A253B"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Tại resource group sẽ có Storage account và synapse workspace</w:t>
      </w:r>
    </w:p>
    <w:p w14:paraId="7A1A09C7"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568CAC9D" wp14:editId="6DC6DCA6">
            <wp:extent cx="5943600" cy="66795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679565"/>
                    </a:xfrm>
                    <a:prstGeom prst="rect">
                      <a:avLst/>
                    </a:prstGeom>
                  </pic:spPr>
                </pic:pic>
              </a:graphicData>
            </a:graphic>
          </wp:inline>
        </w:drawing>
      </w:r>
    </w:p>
    <w:p w14:paraId="78162BB8" w14:textId="712C7488" w:rsidR="002A253B" w:rsidRPr="0017072F" w:rsidRDefault="002A253B"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Màn hình giao diện chính của Synapse workspace</w:t>
      </w:r>
    </w:p>
    <w:p w14:paraId="53F602BD"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010BAF70" wp14:editId="38561B27">
            <wp:extent cx="5943600" cy="66795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679565"/>
                    </a:xfrm>
                    <a:prstGeom prst="rect">
                      <a:avLst/>
                    </a:prstGeom>
                  </pic:spPr>
                </pic:pic>
              </a:graphicData>
            </a:graphic>
          </wp:inline>
        </w:drawing>
      </w:r>
    </w:p>
    <w:p w14:paraId="2217CD43" w14:textId="65CFEFFF" w:rsidR="002A253B" w:rsidRPr="0017072F" w:rsidRDefault="002A253B" w:rsidP="002A253B">
      <w:pPr>
        <w:jc w:val="center"/>
        <w:rPr>
          <w:rFonts w:ascii="Times New Roman" w:hAnsi="Times New Roman" w:cs="Times New Roman"/>
          <w:i/>
          <w:iCs/>
          <w:sz w:val="28"/>
          <w:szCs w:val="28"/>
        </w:rPr>
      </w:pPr>
      <w:r w:rsidRPr="0017072F">
        <w:rPr>
          <w:rFonts w:ascii="Times New Roman" w:hAnsi="Times New Roman" w:cs="Times New Roman"/>
          <w:i/>
          <w:iCs/>
          <w:sz w:val="28"/>
          <w:szCs w:val="28"/>
        </w:rPr>
        <w:t>Mở Synapse studio từ trang Synapse workspace</w:t>
      </w:r>
    </w:p>
    <w:p w14:paraId="207E232A" w14:textId="77777777" w:rsidR="002A253B" w:rsidRPr="0017072F" w:rsidRDefault="002A253B" w:rsidP="00AD6E80">
      <w:pPr>
        <w:jc w:val="center"/>
        <w:rPr>
          <w:rFonts w:ascii="Times New Roman" w:hAnsi="Times New Roman" w:cs="Times New Roman"/>
          <w:i/>
          <w:iCs/>
          <w:sz w:val="28"/>
          <w:szCs w:val="28"/>
        </w:rPr>
      </w:pPr>
    </w:p>
    <w:p w14:paraId="1FD3F8C9"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5A5C7B3D" wp14:editId="28F0B0D2">
            <wp:extent cx="5943600" cy="66795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679565"/>
                    </a:xfrm>
                    <a:prstGeom prst="rect">
                      <a:avLst/>
                    </a:prstGeom>
                  </pic:spPr>
                </pic:pic>
              </a:graphicData>
            </a:graphic>
          </wp:inline>
        </w:drawing>
      </w:r>
    </w:p>
    <w:p w14:paraId="1A8AB3CE" w14:textId="70328CAE" w:rsidR="002A253B" w:rsidRPr="0017072F" w:rsidRDefault="002A253B"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Trang home của Synapse studio</w:t>
      </w:r>
    </w:p>
    <w:p w14:paraId="21FBEE9E"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34BC4414" wp14:editId="358C7A4C">
            <wp:extent cx="5943600" cy="66795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79565"/>
                    </a:xfrm>
                    <a:prstGeom prst="rect">
                      <a:avLst/>
                    </a:prstGeom>
                  </pic:spPr>
                </pic:pic>
              </a:graphicData>
            </a:graphic>
          </wp:inline>
        </w:drawing>
      </w:r>
    </w:p>
    <w:p w14:paraId="2CDB92AA" w14:textId="662670E6" w:rsidR="00914592" w:rsidRPr="0017072F" w:rsidRDefault="00914592" w:rsidP="00914592">
      <w:pPr>
        <w:jc w:val="center"/>
        <w:rPr>
          <w:rFonts w:ascii="Times New Roman" w:hAnsi="Times New Roman" w:cs="Times New Roman"/>
          <w:i/>
          <w:iCs/>
          <w:sz w:val="28"/>
          <w:szCs w:val="28"/>
        </w:rPr>
      </w:pPr>
      <w:r w:rsidRPr="0017072F">
        <w:rPr>
          <w:rFonts w:ascii="Times New Roman" w:hAnsi="Times New Roman" w:cs="Times New Roman"/>
          <w:i/>
          <w:iCs/>
          <w:sz w:val="28"/>
          <w:szCs w:val="28"/>
        </w:rPr>
        <w:t>Quay trở lại Storage account để tạo file trong container</w:t>
      </w:r>
    </w:p>
    <w:p w14:paraId="03B40975" w14:textId="77777777" w:rsidR="00914592" w:rsidRPr="0017072F" w:rsidRDefault="00914592" w:rsidP="00AD6E80">
      <w:pPr>
        <w:jc w:val="center"/>
        <w:rPr>
          <w:rFonts w:ascii="Times New Roman" w:hAnsi="Times New Roman" w:cs="Times New Roman"/>
          <w:i/>
          <w:iCs/>
          <w:sz w:val="28"/>
          <w:szCs w:val="28"/>
        </w:rPr>
      </w:pPr>
    </w:p>
    <w:p w14:paraId="58FDF4B2"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693C96F0" wp14:editId="54777384">
            <wp:extent cx="5943600" cy="66795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79565"/>
                    </a:xfrm>
                    <a:prstGeom prst="rect">
                      <a:avLst/>
                    </a:prstGeom>
                  </pic:spPr>
                </pic:pic>
              </a:graphicData>
            </a:graphic>
          </wp:inline>
        </w:drawing>
      </w:r>
    </w:p>
    <w:p w14:paraId="239A32CC" w14:textId="30D3C410" w:rsidR="00914592" w:rsidRPr="0017072F" w:rsidRDefault="00914592" w:rsidP="00914592">
      <w:pPr>
        <w:jc w:val="center"/>
        <w:rPr>
          <w:rFonts w:ascii="Times New Roman" w:hAnsi="Times New Roman" w:cs="Times New Roman"/>
          <w:i/>
          <w:iCs/>
          <w:sz w:val="28"/>
          <w:szCs w:val="28"/>
        </w:rPr>
      </w:pPr>
      <w:r w:rsidRPr="0017072F">
        <w:rPr>
          <w:rFonts w:ascii="Times New Roman" w:hAnsi="Times New Roman" w:cs="Times New Roman"/>
          <w:i/>
          <w:iCs/>
          <w:sz w:val="28"/>
          <w:szCs w:val="28"/>
        </w:rPr>
        <w:t>Vào thư mục file đã tạo ở phần đầu</w:t>
      </w:r>
    </w:p>
    <w:p w14:paraId="100ED1FB" w14:textId="77777777" w:rsidR="00914592" w:rsidRPr="0017072F" w:rsidRDefault="00914592" w:rsidP="00AD6E80">
      <w:pPr>
        <w:jc w:val="center"/>
        <w:rPr>
          <w:rFonts w:ascii="Times New Roman" w:hAnsi="Times New Roman" w:cs="Times New Roman"/>
          <w:i/>
          <w:iCs/>
          <w:sz w:val="28"/>
          <w:szCs w:val="28"/>
        </w:rPr>
      </w:pPr>
    </w:p>
    <w:p w14:paraId="21A12D94" w14:textId="29CECB57" w:rsidR="00342A7E" w:rsidRPr="0017072F" w:rsidRDefault="00342A7E" w:rsidP="00AD6E80">
      <w:pPr>
        <w:jc w:val="center"/>
        <w:rPr>
          <w:rFonts w:ascii="Times New Roman" w:hAnsi="Times New Roman" w:cs="Times New Roman"/>
          <w:i/>
          <w:iCs/>
          <w:sz w:val="28"/>
          <w:szCs w:val="28"/>
        </w:rPr>
      </w:pPr>
    </w:p>
    <w:p w14:paraId="3F5E433C"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6F30D17B" wp14:editId="3EE1591D">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2C94D6F4" w14:textId="0E12CD5A" w:rsidR="00914592" w:rsidRPr="0017072F" w:rsidRDefault="00914592"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Upload các file</w:t>
      </w:r>
      <w:r w:rsidR="002B0BDD" w:rsidRPr="0017072F">
        <w:rPr>
          <w:rFonts w:ascii="Times New Roman" w:hAnsi="Times New Roman" w:cs="Times New Roman"/>
          <w:i/>
          <w:iCs/>
          <w:sz w:val="28"/>
          <w:szCs w:val="28"/>
        </w:rPr>
        <w:t xml:space="preserve"> đã tiền xử lý dữ liệu lên Azure Synapse</w:t>
      </w:r>
    </w:p>
    <w:p w14:paraId="1E461EAE"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66248A12" wp14:editId="5ECA1A64">
            <wp:extent cx="5730240" cy="64397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218" cy="6442009"/>
                    </a:xfrm>
                    <a:prstGeom prst="rect">
                      <a:avLst/>
                    </a:prstGeom>
                  </pic:spPr>
                </pic:pic>
              </a:graphicData>
            </a:graphic>
          </wp:inline>
        </w:drawing>
      </w:r>
    </w:p>
    <w:p w14:paraId="22F05074" w14:textId="37F2C864" w:rsidR="002B0BDD" w:rsidRPr="0017072F" w:rsidRDefault="002B0BDD"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Quay lại</w:t>
      </w:r>
      <w:r w:rsidR="001705A9" w:rsidRPr="0017072F">
        <w:rPr>
          <w:rFonts w:ascii="Times New Roman" w:hAnsi="Times New Roman" w:cs="Times New Roman"/>
          <w:i/>
          <w:iCs/>
          <w:sz w:val="28"/>
          <w:szCs w:val="28"/>
        </w:rPr>
        <w:t xml:space="preserve"> Synapse Studo</w:t>
      </w:r>
    </w:p>
    <w:p w14:paraId="0313B070"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62FB9B50" wp14:editId="575CEB06">
            <wp:extent cx="5942131" cy="667956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a:extLst>
                        <a:ext uri="{28A0092B-C50C-407E-A947-70E740481C1C}">
                          <a14:useLocalDpi xmlns:a14="http://schemas.microsoft.com/office/drawing/2010/main" val="0"/>
                        </a:ext>
                      </a:extLst>
                    </a:blip>
                    <a:stretch>
                      <a:fillRect/>
                    </a:stretch>
                  </pic:blipFill>
                  <pic:spPr>
                    <a:xfrm>
                      <a:off x="0" y="0"/>
                      <a:ext cx="5942131" cy="6679565"/>
                    </a:xfrm>
                    <a:prstGeom prst="rect">
                      <a:avLst/>
                    </a:prstGeom>
                  </pic:spPr>
                </pic:pic>
              </a:graphicData>
            </a:graphic>
          </wp:inline>
        </w:drawing>
      </w:r>
    </w:p>
    <w:p w14:paraId="5D96206F" w14:textId="760931D3" w:rsidR="001705A9" w:rsidRPr="0017072F" w:rsidRDefault="001705A9" w:rsidP="001705A9">
      <w:pPr>
        <w:jc w:val="center"/>
        <w:rPr>
          <w:rFonts w:ascii="Times New Roman" w:hAnsi="Times New Roman" w:cs="Times New Roman"/>
          <w:i/>
          <w:iCs/>
          <w:sz w:val="28"/>
          <w:szCs w:val="28"/>
        </w:rPr>
      </w:pPr>
      <w:r w:rsidRPr="0017072F">
        <w:rPr>
          <w:rFonts w:ascii="Times New Roman" w:hAnsi="Times New Roman" w:cs="Times New Roman"/>
          <w:i/>
          <w:iCs/>
          <w:sz w:val="28"/>
          <w:szCs w:val="28"/>
        </w:rPr>
        <w:t>Vào tab Data, chọn Linked</w:t>
      </w:r>
    </w:p>
    <w:p w14:paraId="25646725" w14:textId="22B12BD5" w:rsidR="00342A7E" w:rsidRPr="0017072F" w:rsidRDefault="00342A7E" w:rsidP="00AD6E80">
      <w:pPr>
        <w:jc w:val="center"/>
        <w:rPr>
          <w:rFonts w:ascii="Times New Roman" w:hAnsi="Times New Roman" w:cs="Times New Roman"/>
          <w:i/>
          <w:iCs/>
          <w:sz w:val="28"/>
          <w:szCs w:val="28"/>
        </w:rPr>
      </w:pPr>
    </w:p>
    <w:p w14:paraId="17D5C199"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772D462E" wp14:editId="1EEA3984">
            <wp:extent cx="5943600" cy="6679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79565"/>
                    </a:xfrm>
                    <a:prstGeom prst="rect">
                      <a:avLst/>
                    </a:prstGeom>
                  </pic:spPr>
                </pic:pic>
              </a:graphicData>
            </a:graphic>
          </wp:inline>
        </w:drawing>
      </w:r>
    </w:p>
    <w:p w14:paraId="3D90541A" w14:textId="5465841A" w:rsidR="004811CA" w:rsidRPr="0017072F" w:rsidRDefault="004811CA"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TSQL Queries script</w:t>
      </w:r>
    </w:p>
    <w:p w14:paraId="7E70DC2D"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1AAD3886" wp14:editId="025E2FAB">
            <wp:extent cx="5943600" cy="6679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679565"/>
                    </a:xfrm>
                    <a:prstGeom prst="rect">
                      <a:avLst/>
                    </a:prstGeom>
                  </pic:spPr>
                </pic:pic>
              </a:graphicData>
            </a:graphic>
          </wp:inline>
        </w:drawing>
      </w:r>
    </w:p>
    <w:p w14:paraId="204DB692" w14:textId="51488BC5" w:rsidR="004811CA" w:rsidRPr="0017072F" w:rsidRDefault="004811CA"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Vào phần manage để tạo SQL Pool</w:t>
      </w:r>
    </w:p>
    <w:p w14:paraId="4ABBA322"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7257756E" wp14:editId="2040F3A7">
            <wp:extent cx="5943600" cy="6694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94170"/>
                    </a:xfrm>
                    <a:prstGeom prst="rect">
                      <a:avLst/>
                    </a:prstGeom>
                  </pic:spPr>
                </pic:pic>
              </a:graphicData>
            </a:graphic>
          </wp:inline>
        </w:drawing>
      </w:r>
    </w:p>
    <w:p w14:paraId="59B62760" w14:textId="5EE1D8BF" w:rsidR="004811CA" w:rsidRPr="0017072F" w:rsidRDefault="004811CA"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Deploy Dedicated SQL Pool</w:t>
      </w:r>
    </w:p>
    <w:p w14:paraId="1B6E21B3"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76D00D6E" wp14:editId="26A024E8">
            <wp:extent cx="5943600" cy="6694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694170"/>
                    </a:xfrm>
                    <a:prstGeom prst="rect">
                      <a:avLst/>
                    </a:prstGeom>
                  </pic:spPr>
                </pic:pic>
              </a:graphicData>
            </a:graphic>
          </wp:inline>
        </w:drawing>
      </w:r>
    </w:p>
    <w:p w14:paraId="423D47C7" w14:textId="51CEB6E5" w:rsidR="004811CA" w:rsidRPr="0017072F" w:rsidRDefault="004811CA" w:rsidP="004811CA">
      <w:pPr>
        <w:jc w:val="center"/>
        <w:rPr>
          <w:rFonts w:ascii="Times New Roman" w:hAnsi="Times New Roman" w:cs="Times New Roman"/>
          <w:i/>
          <w:iCs/>
          <w:sz w:val="28"/>
          <w:szCs w:val="28"/>
        </w:rPr>
      </w:pPr>
      <w:r w:rsidRPr="0017072F">
        <w:rPr>
          <w:rFonts w:ascii="Times New Roman" w:hAnsi="Times New Roman" w:cs="Times New Roman"/>
          <w:i/>
          <w:iCs/>
          <w:sz w:val="28"/>
          <w:szCs w:val="28"/>
        </w:rPr>
        <w:t>Deploy Dedicated SQL Pool thành công</w:t>
      </w:r>
    </w:p>
    <w:p w14:paraId="03B7EE4A" w14:textId="1188FC2D" w:rsidR="004811CA" w:rsidRPr="0017072F" w:rsidRDefault="004811CA">
      <w:pPr>
        <w:rPr>
          <w:rFonts w:ascii="Times New Roman" w:hAnsi="Times New Roman" w:cs="Times New Roman"/>
          <w:i/>
          <w:iCs/>
          <w:sz w:val="28"/>
          <w:szCs w:val="28"/>
        </w:rPr>
      </w:pPr>
      <w:r w:rsidRPr="0017072F">
        <w:rPr>
          <w:rFonts w:ascii="Times New Roman" w:hAnsi="Times New Roman" w:cs="Times New Roman"/>
          <w:i/>
          <w:iCs/>
          <w:sz w:val="28"/>
          <w:szCs w:val="28"/>
        </w:rPr>
        <w:br w:type="page"/>
      </w:r>
    </w:p>
    <w:p w14:paraId="4F3EF5E1" w14:textId="77777777" w:rsidR="004811CA" w:rsidRPr="0017072F" w:rsidRDefault="004811CA" w:rsidP="00AD6E80">
      <w:pPr>
        <w:jc w:val="center"/>
        <w:rPr>
          <w:rFonts w:ascii="Times New Roman" w:hAnsi="Times New Roman" w:cs="Times New Roman"/>
          <w:i/>
          <w:iCs/>
          <w:sz w:val="28"/>
          <w:szCs w:val="28"/>
        </w:rPr>
      </w:pPr>
    </w:p>
    <w:p w14:paraId="65F3C621" w14:textId="424899DD" w:rsidR="004811CA" w:rsidRPr="0017072F" w:rsidRDefault="004811CA"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drawing>
          <wp:inline distT="0" distB="0" distL="0" distR="0" wp14:anchorId="76437E5C" wp14:editId="16538FC7">
            <wp:extent cx="5943600" cy="6679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79565"/>
                    </a:xfrm>
                    <a:prstGeom prst="rect">
                      <a:avLst/>
                    </a:prstGeom>
                  </pic:spPr>
                </pic:pic>
              </a:graphicData>
            </a:graphic>
          </wp:inline>
        </w:drawing>
      </w:r>
    </w:p>
    <w:p w14:paraId="6D5FB387" w14:textId="5BE9D74C" w:rsidR="004811CA" w:rsidRPr="0017072F" w:rsidRDefault="004811CA"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Quay trở lại SQL Script và chạy các query sau</w:t>
      </w:r>
    </w:p>
    <w:p w14:paraId="0DFA7158" w14:textId="3D4CAFD3" w:rsidR="00B71E70" w:rsidRPr="0017072F" w:rsidRDefault="00B71E70" w:rsidP="00AD6E80">
      <w:pPr>
        <w:jc w:val="center"/>
        <w:rPr>
          <w:rFonts w:ascii="Times New Roman" w:hAnsi="Times New Roman" w:cs="Times New Roman"/>
          <w:i/>
          <w:iCs/>
          <w:sz w:val="28"/>
          <w:szCs w:val="28"/>
        </w:rPr>
      </w:pPr>
      <w:r w:rsidRPr="0017072F">
        <w:rPr>
          <w:rFonts w:ascii="Times New Roman" w:hAnsi="Times New Roman" w:cs="Times New Roman"/>
          <w:noProof/>
        </w:rPr>
        <w:lastRenderedPageBreak/>
        <w:drawing>
          <wp:inline distT="0" distB="0" distL="0" distR="0" wp14:anchorId="420212E9" wp14:editId="127DB54B">
            <wp:extent cx="5928995" cy="2851728"/>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5882" cy="2855041"/>
                    </a:xfrm>
                    <a:prstGeom prst="rect">
                      <a:avLst/>
                    </a:prstGeom>
                  </pic:spPr>
                </pic:pic>
              </a:graphicData>
            </a:graphic>
          </wp:inline>
        </w:drawing>
      </w:r>
    </w:p>
    <w:p w14:paraId="62CB49F7" w14:textId="79E3ED12" w:rsidR="00B71E70" w:rsidRPr="0017072F" w:rsidRDefault="00B71E70"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schema và các thông tin credential</w:t>
      </w:r>
    </w:p>
    <w:p w14:paraId="104594A3" w14:textId="08209BB5" w:rsidR="00B71E70" w:rsidRPr="0017072F" w:rsidRDefault="005061BE" w:rsidP="00AD6E80">
      <w:pPr>
        <w:jc w:val="center"/>
        <w:rPr>
          <w:rFonts w:ascii="Times New Roman" w:hAnsi="Times New Roman" w:cs="Times New Roman"/>
          <w:i/>
          <w:iCs/>
          <w:sz w:val="28"/>
          <w:szCs w:val="28"/>
        </w:rPr>
      </w:pPr>
      <w:r w:rsidRPr="0017072F">
        <w:rPr>
          <w:rFonts w:ascii="Times New Roman" w:hAnsi="Times New Roman" w:cs="Times New Roman"/>
          <w:noProof/>
        </w:rPr>
        <w:drawing>
          <wp:inline distT="0" distB="0" distL="0" distR="0" wp14:anchorId="66021C75" wp14:editId="16B6973C">
            <wp:extent cx="3962400" cy="3783861"/>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7177" cy="3788423"/>
                    </a:xfrm>
                    <a:prstGeom prst="rect">
                      <a:avLst/>
                    </a:prstGeom>
                  </pic:spPr>
                </pic:pic>
              </a:graphicData>
            </a:graphic>
          </wp:inline>
        </w:drawing>
      </w:r>
    </w:p>
    <w:p w14:paraId="770A801B" w14:textId="38894BF7" w:rsidR="005061BE" w:rsidRPr="0017072F" w:rsidRDefault="005061BE"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datasource và file format</w:t>
      </w:r>
    </w:p>
    <w:p w14:paraId="4399C216" w14:textId="0C4441CA" w:rsidR="004811CA" w:rsidRPr="0017072F" w:rsidRDefault="009809CF" w:rsidP="009809CF">
      <w:pPr>
        <w:jc w:val="center"/>
        <w:rPr>
          <w:rFonts w:ascii="Times New Roman" w:hAnsi="Times New Roman" w:cs="Times New Roman"/>
          <w:i/>
          <w:iCs/>
          <w:sz w:val="28"/>
          <w:szCs w:val="28"/>
        </w:rPr>
      </w:pPr>
      <w:r w:rsidRPr="0017072F">
        <w:rPr>
          <w:rFonts w:ascii="Times New Roman" w:hAnsi="Times New Roman" w:cs="Times New Roman"/>
          <w:noProof/>
        </w:rPr>
        <w:lastRenderedPageBreak/>
        <w:drawing>
          <wp:inline distT="0" distB="0" distL="0" distR="0" wp14:anchorId="319C9616" wp14:editId="5F368A34">
            <wp:extent cx="3543300" cy="3028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3300" cy="3028950"/>
                    </a:xfrm>
                    <a:prstGeom prst="rect">
                      <a:avLst/>
                    </a:prstGeom>
                  </pic:spPr>
                </pic:pic>
              </a:graphicData>
            </a:graphic>
          </wp:inline>
        </w:drawing>
      </w:r>
    </w:p>
    <w:p w14:paraId="04F045FA" w14:textId="1FF8F360" w:rsidR="009809CF" w:rsidRPr="0017072F" w:rsidRDefault="009809CF" w:rsidP="009809CF">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external table CreditCard để chứa các thông tin trong dataset</w:t>
      </w:r>
    </w:p>
    <w:p w14:paraId="7A0F2D04" w14:textId="749ABFAA" w:rsidR="00022AB6" w:rsidRPr="0017072F" w:rsidRDefault="00022AB6" w:rsidP="009809CF">
      <w:pPr>
        <w:jc w:val="center"/>
        <w:rPr>
          <w:rFonts w:ascii="Times New Roman" w:hAnsi="Times New Roman" w:cs="Times New Roman"/>
          <w:i/>
          <w:iCs/>
          <w:sz w:val="28"/>
          <w:szCs w:val="28"/>
        </w:rPr>
      </w:pPr>
      <w:r w:rsidRPr="0017072F">
        <w:rPr>
          <w:rFonts w:ascii="Times New Roman" w:hAnsi="Times New Roman" w:cs="Times New Roman"/>
          <w:noProof/>
        </w:rPr>
        <w:drawing>
          <wp:inline distT="0" distB="0" distL="0" distR="0" wp14:anchorId="6FB7C32F" wp14:editId="77C7C799">
            <wp:extent cx="4495800" cy="26193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619375"/>
                    </a:xfrm>
                    <a:prstGeom prst="rect">
                      <a:avLst/>
                    </a:prstGeom>
                  </pic:spPr>
                </pic:pic>
              </a:graphicData>
            </a:graphic>
          </wp:inline>
        </w:drawing>
      </w:r>
    </w:p>
    <w:p w14:paraId="71623C79" w14:textId="568EAE57" w:rsidR="00022AB6" w:rsidRPr="0017072F" w:rsidRDefault="00022AB6" w:rsidP="009809CF">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external table MLModel để chứa model Random Forest đã build ở phần trước.</w:t>
      </w:r>
    </w:p>
    <w:p w14:paraId="72C90458" w14:textId="0743F66A" w:rsidR="00F01A24" w:rsidRPr="0017072F" w:rsidRDefault="00F01A24" w:rsidP="00F01A24">
      <w:pPr>
        <w:jc w:val="center"/>
        <w:rPr>
          <w:rFonts w:ascii="Times New Roman" w:hAnsi="Times New Roman" w:cs="Times New Roman"/>
          <w:i/>
          <w:iCs/>
          <w:sz w:val="28"/>
          <w:szCs w:val="28"/>
        </w:rPr>
      </w:pPr>
      <w:r w:rsidRPr="0017072F">
        <w:rPr>
          <w:rFonts w:ascii="Times New Roman" w:hAnsi="Times New Roman" w:cs="Times New Roman"/>
          <w:noProof/>
        </w:rPr>
        <w:drawing>
          <wp:inline distT="0" distB="0" distL="0" distR="0" wp14:anchorId="5550FBA0" wp14:editId="492C4959">
            <wp:extent cx="5261610" cy="1409653"/>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807" cy="1412117"/>
                    </a:xfrm>
                    <a:prstGeom prst="rect">
                      <a:avLst/>
                    </a:prstGeom>
                  </pic:spPr>
                </pic:pic>
              </a:graphicData>
            </a:graphic>
          </wp:inline>
        </w:drawing>
      </w:r>
    </w:p>
    <w:p w14:paraId="73E84493" w14:textId="3663D453" w:rsidR="00F01A24" w:rsidRPr="0017072F" w:rsidRDefault="00F01A24" w:rsidP="00F01A24">
      <w:pPr>
        <w:jc w:val="center"/>
        <w:rPr>
          <w:rFonts w:ascii="Times New Roman" w:hAnsi="Times New Roman" w:cs="Times New Roman"/>
          <w:i/>
          <w:iCs/>
          <w:sz w:val="28"/>
          <w:szCs w:val="28"/>
        </w:rPr>
      </w:pPr>
      <w:r w:rsidRPr="0017072F">
        <w:rPr>
          <w:rFonts w:ascii="Times New Roman" w:hAnsi="Times New Roman" w:cs="Times New Roman"/>
          <w:i/>
          <w:iCs/>
          <w:sz w:val="28"/>
          <w:szCs w:val="28"/>
        </w:rPr>
        <w:lastRenderedPageBreak/>
        <w:t>Hàm để dự đoán bằng model Machine Learning.</w:t>
      </w:r>
    </w:p>
    <w:p w14:paraId="7A716743" w14:textId="3F692F7E" w:rsidR="00760949" w:rsidRPr="0017072F" w:rsidRDefault="00760949" w:rsidP="00F01A24">
      <w:pPr>
        <w:jc w:val="center"/>
        <w:rPr>
          <w:rFonts w:ascii="Times New Roman" w:hAnsi="Times New Roman" w:cs="Times New Roman"/>
          <w:i/>
          <w:iCs/>
          <w:sz w:val="28"/>
          <w:szCs w:val="28"/>
        </w:rPr>
      </w:pPr>
      <w:r w:rsidRPr="0017072F">
        <w:rPr>
          <w:rFonts w:ascii="Times New Roman" w:hAnsi="Times New Roman" w:cs="Times New Roman"/>
          <w:noProof/>
        </w:rPr>
        <w:drawing>
          <wp:inline distT="0" distB="0" distL="0" distR="0" wp14:anchorId="3B1A99DE" wp14:editId="60E946C8">
            <wp:extent cx="4441571" cy="2499204"/>
            <wp:effectExtent l="0" t="0" r="0" b="0"/>
            <wp:docPr id="194" name="Picture 19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45517" cy="2501424"/>
                    </a:xfrm>
                    <a:prstGeom prst="rect">
                      <a:avLst/>
                    </a:prstGeom>
                    <a:noFill/>
                    <a:ln>
                      <a:noFill/>
                    </a:ln>
                  </pic:spPr>
                </pic:pic>
              </a:graphicData>
            </a:graphic>
          </wp:inline>
        </w:drawing>
      </w:r>
    </w:p>
    <w:p w14:paraId="60342859" w14:textId="0EF873B0" w:rsidR="00760949" w:rsidRPr="0017072F" w:rsidRDefault="00760949" w:rsidP="00F01A24">
      <w:pPr>
        <w:jc w:val="center"/>
        <w:rPr>
          <w:rFonts w:ascii="Times New Roman" w:hAnsi="Times New Roman" w:cs="Times New Roman"/>
          <w:i/>
          <w:iCs/>
          <w:sz w:val="28"/>
          <w:szCs w:val="28"/>
        </w:rPr>
      </w:pPr>
      <w:r w:rsidRPr="0017072F">
        <w:rPr>
          <w:rFonts w:ascii="Times New Roman" w:hAnsi="Times New Roman" w:cs="Times New Roman"/>
          <w:i/>
          <w:iCs/>
          <w:sz w:val="28"/>
          <w:szCs w:val="28"/>
        </w:rPr>
        <w:t>Kết quả prediction</w:t>
      </w:r>
    </w:p>
    <w:p w14:paraId="418415E3" w14:textId="77777777" w:rsidR="00760949" w:rsidRPr="0017072F" w:rsidRDefault="00760949" w:rsidP="00F01A24">
      <w:pPr>
        <w:jc w:val="center"/>
        <w:rPr>
          <w:rFonts w:ascii="Times New Roman" w:hAnsi="Times New Roman" w:cs="Times New Roman"/>
          <w:i/>
          <w:iCs/>
          <w:sz w:val="28"/>
          <w:szCs w:val="28"/>
        </w:rPr>
      </w:pPr>
    </w:p>
    <w:p w14:paraId="2DD0A353" w14:textId="77777777" w:rsidR="009809CF" w:rsidRPr="0017072F" w:rsidRDefault="009809CF" w:rsidP="009809CF">
      <w:pPr>
        <w:jc w:val="center"/>
        <w:rPr>
          <w:rFonts w:ascii="Times New Roman" w:hAnsi="Times New Roman" w:cs="Times New Roman"/>
          <w:i/>
          <w:iCs/>
          <w:sz w:val="28"/>
          <w:szCs w:val="28"/>
        </w:rPr>
      </w:pPr>
    </w:p>
    <w:p w14:paraId="7B41856E" w14:textId="77777777" w:rsidR="004811CA" w:rsidRPr="0017072F" w:rsidRDefault="004811CA" w:rsidP="00AD6E80">
      <w:pPr>
        <w:jc w:val="center"/>
        <w:rPr>
          <w:rFonts w:ascii="Times New Roman" w:hAnsi="Times New Roman" w:cs="Times New Roman"/>
          <w:i/>
          <w:iCs/>
          <w:noProof/>
          <w:sz w:val="28"/>
          <w:szCs w:val="28"/>
        </w:rPr>
      </w:pPr>
    </w:p>
    <w:p w14:paraId="33A30F26" w14:textId="77777777" w:rsidR="004811CA" w:rsidRPr="0017072F" w:rsidRDefault="004811CA" w:rsidP="00AD6E80">
      <w:pPr>
        <w:jc w:val="center"/>
        <w:rPr>
          <w:rFonts w:ascii="Times New Roman" w:hAnsi="Times New Roman" w:cs="Times New Roman"/>
          <w:i/>
          <w:iCs/>
          <w:noProof/>
          <w:sz w:val="28"/>
          <w:szCs w:val="28"/>
        </w:rPr>
      </w:pPr>
    </w:p>
    <w:p w14:paraId="6B0F9B67" w14:textId="1BA8BE8E"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drawing>
          <wp:inline distT="0" distB="0" distL="0" distR="0" wp14:anchorId="68B49A24" wp14:editId="2150624D">
            <wp:extent cx="4136400" cy="281239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3335" cy="2817113"/>
                    </a:xfrm>
                    <a:prstGeom prst="rect">
                      <a:avLst/>
                    </a:prstGeom>
                  </pic:spPr>
                </pic:pic>
              </a:graphicData>
            </a:graphic>
          </wp:inline>
        </w:drawing>
      </w:r>
    </w:p>
    <w:p w14:paraId="0E559F8A" w14:textId="1378BDB2" w:rsidR="00D72ACF" w:rsidRPr="0017072F" w:rsidRDefault="00D72ACF"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 xml:space="preserve">Tạo Data flow để tiến hành </w:t>
      </w:r>
      <w:r w:rsidR="00A910D2" w:rsidRPr="0017072F">
        <w:rPr>
          <w:rFonts w:ascii="Times New Roman" w:hAnsi="Times New Roman" w:cs="Times New Roman"/>
          <w:i/>
          <w:iCs/>
          <w:sz w:val="28"/>
          <w:szCs w:val="28"/>
        </w:rPr>
        <w:t>xuất kết quả dự đoán ra csv</w:t>
      </w:r>
    </w:p>
    <w:p w14:paraId="50C9B448"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lastRenderedPageBreak/>
        <w:drawing>
          <wp:inline distT="0" distB="0" distL="0" distR="0" wp14:anchorId="1B51ED34" wp14:editId="5084D34B">
            <wp:extent cx="5120000" cy="28800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5338" cy="2883002"/>
                    </a:xfrm>
                    <a:prstGeom prst="rect">
                      <a:avLst/>
                    </a:prstGeom>
                  </pic:spPr>
                </pic:pic>
              </a:graphicData>
            </a:graphic>
          </wp:inline>
        </w:drawing>
      </w:r>
    </w:p>
    <w:p w14:paraId="3D05CFC0" w14:textId="08CC9EBD" w:rsidR="00D72ACF" w:rsidRPr="0017072F" w:rsidRDefault="00D72ACF"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 xml:space="preserve">Tạo Data Pipeline để </w:t>
      </w:r>
      <w:r w:rsidR="00A910D2" w:rsidRPr="0017072F">
        <w:rPr>
          <w:rFonts w:ascii="Times New Roman" w:hAnsi="Times New Roman" w:cs="Times New Roman"/>
          <w:i/>
          <w:iCs/>
          <w:sz w:val="28"/>
          <w:szCs w:val="28"/>
        </w:rPr>
        <w:t>xuất kết quả dự đoán ra file csv</w:t>
      </w:r>
    </w:p>
    <w:p w14:paraId="6515FD5B" w14:textId="77777777" w:rsidR="00342A7E" w:rsidRPr="0017072F" w:rsidRDefault="00342A7E" w:rsidP="00AD6E80">
      <w:pPr>
        <w:jc w:val="center"/>
        <w:rPr>
          <w:rFonts w:ascii="Times New Roman" w:hAnsi="Times New Roman" w:cs="Times New Roman"/>
          <w:i/>
          <w:iCs/>
          <w:sz w:val="28"/>
          <w:szCs w:val="28"/>
        </w:rPr>
      </w:pPr>
      <w:r w:rsidRPr="0017072F">
        <w:rPr>
          <w:rFonts w:ascii="Times New Roman" w:hAnsi="Times New Roman" w:cs="Times New Roman"/>
          <w:i/>
          <w:iCs/>
          <w:noProof/>
          <w:sz w:val="28"/>
          <w:szCs w:val="28"/>
        </w:rPr>
        <w:drawing>
          <wp:inline distT="0" distB="0" distL="0" distR="0" wp14:anchorId="41D9DCCC" wp14:editId="07B12FAB">
            <wp:extent cx="5504400" cy="2681631"/>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8211" cy="2683488"/>
                    </a:xfrm>
                    <a:prstGeom prst="rect">
                      <a:avLst/>
                    </a:prstGeom>
                  </pic:spPr>
                </pic:pic>
              </a:graphicData>
            </a:graphic>
          </wp:inline>
        </w:drawing>
      </w:r>
    </w:p>
    <w:p w14:paraId="160FCC47" w14:textId="78958F9E" w:rsidR="00A910D2" w:rsidRPr="0017072F" w:rsidRDefault="00A910D2"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File part0000… là file kết quả dự đoán được xuất ra</w:t>
      </w:r>
    </w:p>
    <w:p w14:paraId="2F33E794" w14:textId="710E7533" w:rsidR="00A910D2" w:rsidRPr="0017072F" w:rsidRDefault="00E9381D" w:rsidP="00AD6E80">
      <w:pPr>
        <w:jc w:val="center"/>
        <w:rPr>
          <w:rFonts w:ascii="Times New Roman" w:hAnsi="Times New Roman" w:cs="Times New Roman"/>
          <w:i/>
          <w:iCs/>
          <w:sz w:val="28"/>
          <w:szCs w:val="28"/>
        </w:rPr>
      </w:pPr>
      <w:r w:rsidRPr="0017072F">
        <w:rPr>
          <w:rFonts w:ascii="Times New Roman" w:hAnsi="Times New Roman" w:cs="Times New Roman"/>
          <w:noProof/>
        </w:rPr>
        <w:lastRenderedPageBreak/>
        <w:drawing>
          <wp:inline distT="0" distB="0" distL="0" distR="0" wp14:anchorId="52B3135F" wp14:editId="591F1CEF">
            <wp:extent cx="4507715" cy="3807642"/>
            <wp:effectExtent l="0" t="0" r="762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3911" cy="3812875"/>
                    </a:xfrm>
                    <a:prstGeom prst="rect">
                      <a:avLst/>
                    </a:prstGeom>
                  </pic:spPr>
                </pic:pic>
              </a:graphicData>
            </a:graphic>
          </wp:inline>
        </w:drawing>
      </w:r>
    </w:p>
    <w:p w14:paraId="0C149352" w14:textId="5F5C7B09" w:rsidR="00E9381D" w:rsidRPr="0017072F" w:rsidRDefault="00E9381D" w:rsidP="00AD6E80">
      <w:pPr>
        <w:jc w:val="center"/>
        <w:rPr>
          <w:rFonts w:ascii="Times New Roman" w:hAnsi="Times New Roman" w:cs="Times New Roman"/>
          <w:i/>
          <w:iCs/>
          <w:sz w:val="28"/>
          <w:szCs w:val="28"/>
        </w:rPr>
      </w:pPr>
      <w:r w:rsidRPr="0017072F">
        <w:rPr>
          <w:rFonts w:ascii="Times New Roman" w:hAnsi="Times New Roman" w:cs="Times New Roman"/>
          <w:i/>
          <w:iCs/>
          <w:sz w:val="28"/>
          <w:szCs w:val="28"/>
        </w:rPr>
        <w:t xml:space="preserve">Tạo view để </w:t>
      </w:r>
      <w:r w:rsidR="005112C8" w:rsidRPr="0017072F">
        <w:rPr>
          <w:rFonts w:ascii="Times New Roman" w:hAnsi="Times New Roman" w:cs="Times New Roman"/>
          <w:i/>
          <w:iCs/>
          <w:sz w:val="28"/>
          <w:szCs w:val="28"/>
        </w:rPr>
        <w:t>join các cột với nhau</w:t>
      </w:r>
    </w:p>
    <w:p w14:paraId="76A458ED" w14:textId="1AE4B73D" w:rsidR="005112C8" w:rsidRPr="0017072F" w:rsidRDefault="0090330F" w:rsidP="0090330F">
      <w:pPr>
        <w:jc w:val="center"/>
        <w:rPr>
          <w:rFonts w:ascii="Times New Roman" w:hAnsi="Times New Roman" w:cs="Times New Roman"/>
          <w:i/>
          <w:iCs/>
          <w:sz w:val="28"/>
          <w:szCs w:val="28"/>
        </w:rPr>
      </w:pPr>
      <w:r w:rsidRPr="0017072F">
        <w:rPr>
          <w:rFonts w:ascii="Times New Roman" w:hAnsi="Times New Roman" w:cs="Times New Roman"/>
          <w:noProof/>
        </w:rPr>
        <w:drawing>
          <wp:inline distT="0" distB="0" distL="0" distR="0" wp14:anchorId="53565721" wp14:editId="1D10978F">
            <wp:extent cx="4838915" cy="29433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2778" cy="2945650"/>
                    </a:xfrm>
                    <a:prstGeom prst="rect">
                      <a:avLst/>
                    </a:prstGeom>
                  </pic:spPr>
                </pic:pic>
              </a:graphicData>
            </a:graphic>
          </wp:inline>
        </w:drawing>
      </w:r>
    </w:p>
    <w:p w14:paraId="1E321472" w14:textId="77777777" w:rsidR="0090330F" w:rsidRPr="0017072F" w:rsidRDefault="0090330F" w:rsidP="0090330F">
      <w:pPr>
        <w:jc w:val="center"/>
        <w:rPr>
          <w:rFonts w:ascii="Times New Roman" w:hAnsi="Times New Roman" w:cs="Times New Roman"/>
          <w:i/>
          <w:iCs/>
          <w:sz w:val="28"/>
          <w:szCs w:val="28"/>
        </w:rPr>
      </w:pPr>
      <w:r w:rsidRPr="0017072F">
        <w:rPr>
          <w:rFonts w:ascii="Times New Roman" w:hAnsi="Times New Roman" w:cs="Times New Roman"/>
          <w:i/>
          <w:iCs/>
          <w:sz w:val="28"/>
          <w:szCs w:val="28"/>
        </w:rPr>
        <w:t>Tạo view để join các cột với nhau</w:t>
      </w:r>
    </w:p>
    <w:p w14:paraId="46BEBBA9" w14:textId="059DCD39" w:rsidR="0090330F" w:rsidRPr="0017072F" w:rsidRDefault="00DE782F" w:rsidP="0090330F">
      <w:pPr>
        <w:jc w:val="center"/>
        <w:rPr>
          <w:rFonts w:ascii="Times New Roman" w:hAnsi="Times New Roman" w:cs="Times New Roman"/>
          <w:i/>
          <w:iCs/>
          <w:sz w:val="28"/>
          <w:szCs w:val="28"/>
        </w:rPr>
      </w:pPr>
      <w:r w:rsidRPr="0017072F">
        <w:rPr>
          <w:rFonts w:ascii="Times New Roman" w:hAnsi="Times New Roman" w:cs="Times New Roman"/>
          <w:noProof/>
        </w:rPr>
        <w:lastRenderedPageBreak/>
        <w:drawing>
          <wp:inline distT="0" distB="0" distL="0" distR="0" wp14:anchorId="11D6C173" wp14:editId="76C82607">
            <wp:extent cx="3781425" cy="70199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7019925"/>
                    </a:xfrm>
                    <a:prstGeom prst="rect">
                      <a:avLst/>
                    </a:prstGeom>
                  </pic:spPr>
                </pic:pic>
              </a:graphicData>
            </a:graphic>
          </wp:inline>
        </w:drawing>
      </w:r>
    </w:p>
    <w:p w14:paraId="0B2FD0F2" w14:textId="4B496E08" w:rsidR="00DE782F" w:rsidRPr="0017072F" w:rsidRDefault="00DE782F" w:rsidP="0090330F">
      <w:pPr>
        <w:jc w:val="center"/>
        <w:rPr>
          <w:rFonts w:ascii="Times New Roman" w:hAnsi="Times New Roman" w:cs="Times New Roman"/>
          <w:i/>
          <w:iCs/>
          <w:sz w:val="28"/>
          <w:szCs w:val="28"/>
        </w:rPr>
      </w:pPr>
      <w:r w:rsidRPr="0017072F">
        <w:rPr>
          <w:rFonts w:ascii="Times New Roman" w:hAnsi="Times New Roman" w:cs="Times New Roman"/>
          <w:i/>
          <w:iCs/>
          <w:sz w:val="28"/>
          <w:szCs w:val="28"/>
        </w:rPr>
        <w:t>Chọn Power BI Dataset và tải template về</w:t>
      </w:r>
      <w:r w:rsidR="00DF5B96" w:rsidRPr="0017072F">
        <w:rPr>
          <w:rFonts w:ascii="Times New Roman" w:hAnsi="Times New Roman" w:cs="Times New Roman"/>
          <w:i/>
          <w:iCs/>
          <w:sz w:val="28"/>
          <w:szCs w:val="28"/>
        </w:rPr>
        <w:t>.</w:t>
      </w:r>
    </w:p>
    <w:p w14:paraId="17A565AD" w14:textId="77777777" w:rsidR="00342A7E" w:rsidRPr="0017072F" w:rsidRDefault="00342A7E" w:rsidP="00342A7E">
      <w:pPr>
        <w:rPr>
          <w:rFonts w:ascii="Times New Roman" w:hAnsi="Times New Roman" w:cs="Times New Roman"/>
        </w:rPr>
      </w:pPr>
    </w:p>
    <w:p w14:paraId="11D8A010" w14:textId="77777777" w:rsidR="00342A7E" w:rsidRPr="0017072F" w:rsidRDefault="00342A7E" w:rsidP="00342A7E">
      <w:pPr>
        <w:rPr>
          <w:rFonts w:ascii="Times New Roman" w:hAnsi="Times New Roman" w:cs="Times New Roman"/>
        </w:rPr>
      </w:pPr>
    </w:p>
    <w:p w14:paraId="561924A3" w14:textId="3A956426" w:rsidR="0017072F" w:rsidRPr="0017072F" w:rsidRDefault="008340A4" w:rsidP="0017072F">
      <w:pPr>
        <w:pStyle w:val="Heading2"/>
        <w:numPr>
          <w:ilvl w:val="0"/>
          <w:numId w:val="12"/>
        </w:numPr>
        <w:rPr>
          <w:rFonts w:cs="Times New Roman"/>
          <w:color w:val="4BACC6" w:themeColor="accent5"/>
        </w:rPr>
      </w:pPr>
      <w:bookmarkStart w:id="23" w:name="_Toc122028002"/>
      <w:r w:rsidRPr="0017072F">
        <w:rPr>
          <w:rFonts w:cs="Times New Roman"/>
          <w:color w:val="4BACC6" w:themeColor="accent5"/>
        </w:rPr>
        <w:lastRenderedPageBreak/>
        <w:t>THỰC HIỆN TRÊN POWER B</w:t>
      </w:r>
      <w:bookmarkEnd w:id="23"/>
      <w:r w:rsidRPr="0017072F">
        <w:rPr>
          <w:rFonts w:cs="Times New Roman"/>
          <w:color w:val="4BACC6" w:themeColor="accent5"/>
        </w:rPr>
        <w:t>I</w:t>
      </w:r>
    </w:p>
    <w:p w14:paraId="1DCD7FDF" w14:textId="77777777" w:rsidR="0017072F" w:rsidRPr="004F0F8E" w:rsidRDefault="0017072F" w:rsidP="008B3098">
      <w:pPr>
        <w:jc w:val="center"/>
        <w:rPr>
          <w:rFonts w:ascii="Times New Roman" w:hAnsi="Times New Roman" w:cs="Times New Roman"/>
          <w:color w:val="4BACC6" w:themeColor="accent5"/>
          <w:lang w:val="vi-VN"/>
        </w:rPr>
      </w:pPr>
      <w:r w:rsidRPr="004F0F8E">
        <w:rPr>
          <w:rFonts w:ascii="Times New Roman" w:hAnsi="Times New Roman" w:cs="Times New Roman"/>
        </w:rPr>
        <w:drawing>
          <wp:inline distT="0" distB="0" distL="0" distR="0" wp14:anchorId="6419F3E0" wp14:editId="38785DD1">
            <wp:extent cx="4953600" cy="2786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1678" cy="2790914"/>
                    </a:xfrm>
                    <a:prstGeom prst="rect">
                      <a:avLst/>
                    </a:prstGeom>
                  </pic:spPr>
                </pic:pic>
              </a:graphicData>
            </a:graphic>
          </wp:inline>
        </w:drawing>
      </w:r>
    </w:p>
    <w:p w14:paraId="195397F2" w14:textId="5ECDE295" w:rsidR="003B55FF" w:rsidRPr="0017072F" w:rsidRDefault="0017072F" w:rsidP="0017072F">
      <w:pPr>
        <w:jc w:val="center"/>
        <w:rPr>
          <w:rFonts w:ascii="Times New Roman" w:hAnsi="Times New Roman" w:cs="Times New Roman"/>
          <w:i/>
          <w:lang w:val="vi-VN"/>
        </w:rPr>
      </w:pPr>
      <w:r w:rsidRPr="00A63524">
        <w:rPr>
          <w:rFonts w:ascii="Times New Roman" w:hAnsi="Times New Roman" w:cs="Times New Roman"/>
          <w:i/>
          <w:iCs/>
          <w:lang w:val="vi-VN"/>
        </w:rPr>
        <w:t>Tiến hành vẽ các biểu đồ và đưa ra kết quả phân tích</w:t>
      </w:r>
      <w:r w:rsidR="003B55FF" w:rsidRPr="0017072F">
        <w:rPr>
          <w:rFonts w:ascii="Times New Roman" w:hAnsi="Times New Roman" w:cs="Times New Roman"/>
          <w:i/>
          <w:lang w:val="vi-VN"/>
        </w:rPr>
        <w:br w:type="page"/>
      </w:r>
    </w:p>
    <w:p w14:paraId="2B101C76" w14:textId="1F690DDF" w:rsidR="00684B6C" w:rsidRPr="00490FDE" w:rsidRDefault="00684B6C" w:rsidP="00684B6C">
      <w:pPr>
        <w:pStyle w:val="Heading1"/>
        <w:pBdr>
          <w:bottom w:val="single" w:sz="4" w:space="1" w:color="4BACC6" w:themeColor="accent5"/>
        </w:pBdr>
        <w:jc w:val="center"/>
        <w:rPr>
          <w:rFonts w:cs="Times New Roman"/>
          <w:b/>
          <w:color w:val="4BACC6" w:themeColor="accent5"/>
        </w:rPr>
      </w:pPr>
      <w:bookmarkStart w:id="24" w:name="_Toc122028003"/>
      <w:r w:rsidRPr="007169AD">
        <w:rPr>
          <w:rFonts w:cs="Times New Roman"/>
          <w:b/>
          <w:color w:val="4BACC6" w:themeColor="accent5"/>
          <w:lang w:val="vi-VN"/>
        </w:rPr>
        <w:lastRenderedPageBreak/>
        <w:t xml:space="preserve">CHƯƠNG </w:t>
      </w:r>
      <w:r w:rsidR="00967A49" w:rsidRPr="007169AD">
        <w:rPr>
          <w:rFonts w:cs="Times New Roman"/>
          <w:b/>
          <w:color w:val="4BACC6" w:themeColor="accent5"/>
          <w:lang w:val="vi-VN"/>
        </w:rPr>
        <w:t>4</w:t>
      </w:r>
      <w:r w:rsidRPr="007169AD">
        <w:rPr>
          <w:rFonts w:cs="Times New Roman"/>
          <w:b/>
          <w:color w:val="4BACC6" w:themeColor="accent5"/>
          <w:lang w:val="vi-VN"/>
        </w:rPr>
        <w:t xml:space="preserve">. </w:t>
      </w:r>
      <w:r>
        <w:rPr>
          <w:rFonts w:cs="Times New Roman"/>
          <w:b/>
          <w:color w:val="4BACC6" w:themeColor="accent5"/>
        </w:rPr>
        <w:t>TÀI LIỆU THAM KHẢO</w:t>
      </w:r>
      <w:bookmarkEnd w:id="24"/>
    </w:p>
    <w:p w14:paraId="620614F6" w14:textId="07C07D8C" w:rsidR="00CD65CD" w:rsidRPr="004F0F8E" w:rsidRDefault="00BE7484" w:rsidP="00BE7484">
      <w:pPr>
        <w:pStyle w:val="ListParagraph"/>
        <w:numPr>
          <w:ilvl w:val="0"/>
          <w:numId w:val="1"/>
        </w:numPr>
        <w:rPr>
          <w:rFonts w:ascii="Times New Roman" w:hAnsi="Times New Roman" w:cs="Times New Roman"/>
          <w:sz w:val="28"/>
          <w:szCs w:val="28"/>
        </w:rPr>
      </w:pPr>
      <w:r w:rsidRPr="004F0F8E">
        <w:rPr>
          <w:rFonts w:ascii="Times New Roman" w:hAnsi="Times New Roman" w:cs="Times New Roman"/>
          <w:sz w:val="28"/>
          <w:szCs w:val="28"/>
        </w:rPr>
        <w:t>What is Azure Synapse Analytics?</w:t>
      </w:r>
      <w:r w:rsidR="00CD65CD" w:rsidRPr="004F0F8E">
        <w:rPr>
          <w:rFonts w:ascii="Times New Roman" w:hAnsi="Times New Roman" w:cs="Times New Roman"/>
          <w:sz w:val="28"/>
          <w:szCs w:val="28"/>
        </w:rPr>
        <w:t>:</w:t>
      </w:r>
      <w:r w:rsidRPr="004F0F8E">
        <w:rPr>
          <w:rFonts w:ascii="Times New Roman" w:hAnsi="Times New Roman" w:cs="Times New Roman"/>
          <w:sz w:val="28"/>
          <w:szCs w:val="28"/>
        </w:rPr>
        <w:t xml:space="preserve"> </w:t>
      </w:r>
      <w:hyperlink r:id="rId74" w:history="1">
        <w:r w:rsidR="003A1374" w:rsidRPr="006F3799">
          <w:rPr>
            <w:rStyle w:val="Hyperlink"/>
            <w:rFonts w:ascii="Times New Roman" w:hAnsi="Times New Roman" w:cs="Times New Roman"/>
            <w:sz w:val="28"/>
            <w:szCs w:val="28"/>
          </w:rPr>
          <w:t>https://learn.microsoft.com/vi-vn/azure/synapse-analytics/overview-what-is</w:t>
        </w:r>
      </w:hyperlink>
      <w:r w:rsidR="003A1374">
        <w:rPr>
          <w:rFonts w:ascii="Times New Roman" w:hAnsi="Times New Roman" w:cs="Times New Roman"/>
          <w:color w:val="4BACC6" w:themeColor="accent5"/>
          <w:sz w:val="28"/>
          <w:szCs w:val="28"/>
          <w:u w:val="single"/>
        </w:rPr>
        <w:t xml:space="preserve"> </w:t>
      </w:r>
    </w:p>
    <w:p w14:paraId="11FB38DB" w14:textId="1A357999" w:rsidR="007A6DD5" w:rsidRPr="004F0F8E" w:rsidRDefault="00BE7484" w:rsidP="007A6DD5">
      <w:pPr>
        <w:pStyle w:val="ListParagraph"/>
        <w:numPr>
          <w:ilvl w:val="0"/>
          <w:numId w:val="1"/>
        </w:numPr>
        <w:rPr>
          <w:rFonts w:ascii="Times New Roman" w:hAnsi="Times New Roman" w:cs="Times New Roman"/>
          <w:sz w:val="28"/>
          <w:szCs w:val="28"/>
        </w:rPr>
      </w:pPr>
      <w:r w:rsidRPr="004F0F8E">
        <w:rPr>
          <w:rFonts w:ascii="Times New Roman" w:hAnsi="Times New Roman" w:cs="Times New Roman"/>
          <w:sz w:val="28"/>
          <w:szCs w:val="28"/>
        </w:rPr>
        <w:t>Tìm hiểu phân tích Azure Synapse</w:t>
      </w:r>
      <w:r w:rsidR="007A6DD5" w:rsidRPr="004F0F8E">
        <w:rPr>
          <w:rFonts w:ascii="Times New Roman" w:hAnsi="Times New Roman" w:cs="Times New Roman"/>
          <w:sz w:val="28"/>
          <w:szCs w:val="28"/>
        </w:rPr>
        <w:t xml:space="preserve">: </w:t>
      </w:r>
      <w:hyperlink r:id="rId75" w:history="1">
        <w:r w:rsidR="000C372C" w:rsidRPr="006F3799">
          <w:rPr>
            <w:rStyle w:val="Hyperlink"/>
            <w:rFonts w:ascii="Times New Roman" w:hAnsi="Times New Roman" w:cs="Times New Roman"/>
            <w:sz w:val="28"/>
            <w:szCs w:val="28"/>
          </w:rPr>
          <w:t>https://morioh.com/p/386b2793d117</w:t>
        </w:r>
      </w:hyperlink>
      <w:r w:rsidR="000C372C" w:rsidRPr="004F0F8E">
        <w:rPr>
          <w:rFonts w:ascii="Times New Roman" w:hAnsi="Times New Roman" w:cs="Times New Roman"/>
          <w:sz w:val="28"/>
          <w:szCs w:val="28"/>
        </w:rPr>
        <w:t xml:space="preserve"> </w:t>
      </w:r>
    </w:p>
    <w:p w14:paraId="163A6EFF" w14:textId="0D91EDAC" w:rsidR="00BE7484" w:rsidRPr="004F0F8E" w:rsidRDefault="00F345D6" w:rsidP="007A6DD5">
      <w:pPr>
        <w:pStyle w:val="ListParagraph"/>
        <w:numPr>
          <w:ilvl w:val="0"/>
          <w:numId w:val="1"/>
        </w:numPr>
        <w:rPr>
          <w:rFonts w:ascii="Times New Roman" w:hAnsi="Times New Roman" w:cs="Times New Roman"/>
          <w:sz w:val="28"/>
          <w:szCs w:val="28"/>
        </w:rPr>
      </w:pPr>
      <w:r w:rsidRPr="004F0F8E">
        <w:rPr>
          <w:rFonts w:ascii="Times New Roman" w:hAnsi="Times New Roman" w:cs="Times New Roman"/>
          <w:sz w:val="28"/>
          <w:szCs w:val="28"/>
        </w:rPr>
        <w:t xml:space="preserve">Analytics end-to-end with Azure Synapse: </w:t>
      </w:r>
      <w:hyperlink r:id="rId76" w:history="1">
        <w:r w:rsidRPr="004F0F8E">
          <w:rPr>
            <w:rStyle w:val="Hyperlink"/>
            <w:rFonts w:ascii="Times New Roman" w:hAnsi="Times New Roman" w:cs="Times New Roman"/>
            <w:sz w:val="28"/>
            <w:szCs w:val="28"/>
          </w:rPr>
          <w:t>https://learn.microsoft.com/en-us/azure/architecture/example-scenario/dataplate2e/data-platform-end-to-end?tabs=portal</w:t>
        </w:r>
      </w:hyperlink>
      <w:r w:rsidR="00F3148D" w:rsidRPr="004F0F8E">
        <w:rPr>
          <w:rFonts w:ascii="Times New Roman" w:hAnsi="Times New Roman" w:cs="Times New Roman"/>
          <w:sz w:val="28"/>
          <w:szCs w:val="28"/>
        </w:rPr>
        <w:t xml:space="preserve"> </w:t>
      </w:r>
    </w:p>
    <w:p w14:paraId="37F8C932" w14:textId="219D40BF" w:rsidR="000C372C" w:rsidRPr="004F0F8E" w:rsidRDefault="000C372C" w:rsidP="007A6DD5">
      <w:pPr>
        <w:pStyle w:val="ListParagraph"/>
        <w:rPr>
          <w:rFonts w:ascii="Times New Roman" w:hAnsi="Times New Roman" w:cs="Times New Roman"/>
          <w:color w:val="4BACC6" w:themeColor="accent5"/>
          <w:sz w:val="28"/>
          <w:szCs w:val="28"/>
          <w:u w:val="single"/>
        </w:rPr>
      </w:pPr>
    </w:p>
    <w:sectPr w:rsidR="000C372C" w:rsidRPr="004F0F8E" w:rsidSect="002E362D">
      <w:footerReference w:type="default" r:id="rId77"/>
      <w:pgSz w:w="12240" w:h="15840"/>
      <w:pgMar w:top="1440" w:right="900" w:bottom="1440" w:left="85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4C454" w14:textId="77777777" w:rsidR="009506DD" w:rsidRDefault="009506DD">
      <w:pPr>
        <w:spacing w:after="0" w:line="240" w:lineRule="auto"/>
      </w:pPr>
      <w:r>
        <w:separator/>
      </w:r>
    </w:p>
  </w:endnote>
  <w:endnote w:type="continuationSeparator" w:id="0">
    <w:p w14:paraId="325A5559" w14:textId="77777777" w:rsidR="009506DD" w:rsidRDefault="009506DD">
      <w:pPr>
        <w:spacing w:after="0" w:line="240" w:lineRule="auto"/>
      </w:pPr>
      <w:r>
        <w:continuationSeparator/>
      </w:r>
    </w:p>
  </w:endnote>
  <w:endnote w:type="continuationNotice" w:id="1">
    <w:p w14:paraId="7BAC736B" w14:textId="77777777" w:rsidR="009506DD" w:rsidRDefault="009506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4BEB" w14:textId="77777777" w:rsidR="00490FDE" w:rsidRDefault="00490FDE">
    <w:pPr>
      <w:ind w:right="260"/>
      <w:rPr>
        <w:color w:val="0F243E" w:themeColor="text2" w:themeShade="80"/>
        <w:sz w:val="26"/>
        <w:szCs w:val="26"/>
      </w:rPr>
    </w:pPr>
    <w:r>
      <w:rPr>
        <w:noProof/>
        <w:color w:val="1F497D" w:themeColor="text2"/>
        <w:sz w:val="26"/>
        <w:szCs w:val="26"/>
      </w:rPr>
      <mc:AlternateContent>
        <mc:Choice Requires="wps">
          <w:drawing>
            <wp:anchor distT="0" distB="0" distL="114300" distR="114300" simplePos="0" relativeHeight="251658240" behindDoc="0" locked="0" layoutInCell="1" allowOverlap="1" wp14:anchorId="46871FFF" wp14:editId="48E35786">
              <wp:simplePos x="0" y="0"/>
              <wp:positionH relativeFrom="page">
                <wp:posOffset>6777355</wp:posOffset>
              </wp:positionH>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8255"/>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408BB" w14:textId="77777777" w:rsidR="00490FDE" w:rsidRDefault="00490FDE">
                          <w:pPr>
                            <w:spacing w:after="0"/>
                            <w:jc w:val="center"/>
                            <w:rPr>
                              <w:color w:val="0F243E" w:themeColor="text2" w:themeShade="80"/>
                              <w:sz w:val="26"/>
                              <w:szCs w:val="26"/>
                            </w:rPr>
                          </w:pPr>
                        </w:p>
                      </w:txbxContent>
                    </wps:txbx>
                    <wps:bodyPr rot="0" spcFirstLastPara="0" vertOverflow="overflow" horzOverflow="overflow" vert="horz" wrap="square" lIns="0" tIns="45720" rIns="0" bIns="45720" numCol="1" spcCol="0" rtlCol="0" fromWordArt="0" anchor="ctr" anchorCtr="0" forceAA="0" compatLnSpc="1">
                      <a:spAutoFit/>
                    </wps:bodyPr>
                  </wps:wsp>
                </a:graphicData>
              </a:graphic>
              <wp14:sizeRelH relativeFrom="page">
                <wp14:pctWidth>5000</wp14:pctWidth>
              </wp14:sizeRelH>
              <wp14:sizeRelV relativeFrom="page">
                <wp14:pctHeight>5000</wp14:pctHeight>
              </wp14:sizeRelV>
            </wp:anchor>
          </w:drawing>
        </mc:Choice>
        <mc:Fallback>
          <w:pict>
            <v:shapetype w14:anchorId="46871FFF" id="_x0000_t202" coordsize="21600,21600" o:spt="202" path="m,l,21600r21600,l21600,xe">
              <v:stroke joinstyle="miter"/>
              <v:path gradientshapeok="t" o:connecttype="rect"/>
            </v:shapetype>
            <v:shape id="Text Box 49" o:spid="_x0000_s1029" type="#_x0000_t202" style="position:absolute;margin-left:533.65pt;margin-top:0;width:30.6pt;height:24.65pt;z-index:251658240;visibility:visible;mso-wrap-style:square;mso-width-percent:50;mso-height-percent:50;mso-top-percent:930;mso-wrap-distance-left:9pt;mso-wrap-distance-top:0;mso-wrap-distance-right:9pt;mso-wrap-distance-bottom:0;mso-position-horizontal:absolute;mso-position-horizontal-relative:page;mso-position-vertical-relative:page;mso-width-percent:50;mso-height-percent:5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" fillcolor="white [3201]" stroked="f" strokeweight=".5pt">
              <v:textbox style="mso-fit-shape-to-text:t" inset="0,,0">
                <w:txbxContent>
                  <w:p w14:paraId="265408BB" w14:textId="77777777" w:rsidR="00490FDE" w:rsidRDefault="00490FDE">
                    <w:pPr>
                      <w:spacing w:after="0"/>
                      <w:jc w:val="center"/>
                      <w:rPr>
                        <w:color w:val="0F243E" w:themeColor="text2" w:themeShade="80"/>
                        <w:sz w:val="26"/>
                        <w:szCs w:val="26"/>
                      </w:rPr>
                    </w:pPr>
                  </w:p>
                </w:txbxContent>
              </v:textbox>
              <w10:wrap anchorx="page" anchory="page"/>
            </v:shape>
          </w:pict>
        </mc:Fallback>
      </mc:AlternateContent>
    </w:r>
  </w:p>
  <w:p w14:paraId="00DFB02D" w14:textId="77777777" w:rsidR="00490FDE" w:rsidRDefault="00490FDE">
    <w:pPr>
      <w:pStyle w:val="Footer"/>
      <w:tabs>
        <w:tab w:val="clear" w:pos="4513"/>
        <w:tab w:val="clear" w:pos="9026"/>
        <w:tab w:val="left" w:pos="65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25497"/>
      <w:docPartObj>
        <w:docPartGallery w:val="Page Numbers (Bottom of Page)"/>
        <w:docPartUnique/>
      </w:docPartObj>
    </w:sdtPr>
    <w:sdtEndPr/>
    <w:sdtContent>
      <w:p w14:paraId="71772356" w14:textId="77777777" w:rsidR="00490FDE" w:rsidRDefault="00490FDE">
        <w:pPr>
          <w:pStyle w:val="Footer"/>
          <w:tabs>
            <w:tab w:val="clear" w:pos="4513"/>
            <w:tab w:val="clear" w:pos="9026"/>
            <w:tab w:val="left" w:pos="6570"/>
          </w:tabs>
        </w:pPr>
        <w:r>
          <w:rPr>
            <w:noProof/>
          </w:rPr>
          <mc:AlternateContent>
            <mc:Choice Requires="wps">
              <w:drawing>
                <wp:anchor distT="0" distB="0" distL="114300" distR="114300" simplePos="0" relativeHeight="251658241" behindDoc="0" locked="0" layoutInCell="1" allowOverlap="1" wp14:anchorId="61D5C88B" wp14:editId="617B62EC">
                  <wp:simplePos x="0" y="0"/>
                  <wp:positionH relativeFrom="page">
                    <wp:align>right</wp:align>
                  </wp:positionH>
                  <wp:positionV relativeFrom="page">
                    <wp:align>bottom</wp:align>
                  </wp:positionV>
                  <wp:extent cx="2125980" cy="2054860"/>
                  <wp:effectExtent l="7620" t="9525" r="0" b="254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018681" w14:textId="77777777" w:rsidR="00490FDE" w:rsidRDefault="00490FDE">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D5C8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30" type="#_x0000_t5" style="position:absolute;margin-left:116.2pt;margin-top:0;width:167.4pt;height:161.8pt;z-index:251658241;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" adj="21600" fillcolor="#d2eaf1" stroked="f">
                  <v:textbox>
                    <w:txbxContent>
                      <w:p w14:paraId="0B018681" w14:textId="77777777" w:rsidR="00490FDE" w:rsidRDefault="00490FDE">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9CC5B" w14:textId="77777777" w:rsidR="009506DD" w:rsidRDefault="009506DD">
      <w:pPr>
        <w:spacing w:after="0" w:line="240" w:lineRule="auto"/>
      </w:pPr>
      <w:r>
        <w:separator/>
      </w:r>
    </w:p>
  </w:footnote>
  <w:footnote w:type="continuationSeparator" w:id="0">
    <w:p w14:paraId="07E06B72" w14:textId="77777777" w:rsidR="009506DD" w:rsidRDefault="009506DD">
      <w:pPr>
        <w:spacing w:after="0" w:line="240" w:lineRule="auto"/>
      </w:pPr>
      <w:r>
        <w:continuationSeparator/>
      </w:r>
    </w:p>
  </w:footnote>
  <w:footnote w:type="continuationNotice" w:id="1">
    <w:p w14:paraId="169E2814" w14:textId="77777777" w:rsidR="009506DD" w:rsidRDefault="009506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6F910" w14:textId="77777777" w:rsidR="00490FDE" w:rsidRPr="005737E1" w:rsidRDefault="00490FDE" w:rsidP="005737E1">
    <w:pPr>
      <w:pStyle w:val="Header"/>
      <w:jc w:val="right"/>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FDCF0" w14:textId="132488D2" w:rsidR="00490FDE" w:rsidRPr="002E362D" w:rsidRDefault="00490FDE" w:rsidP="0070509A">
    <w:pPr>
      <w:pStyle w:val="Header"/>
      <w:rPr>
        <w:rFonts w:ascii="Times New Roman" w:hAnsi="Times New Roman" w:cs="Times New Roman"/>
        <w:b/>
      </w:rPr>
    </w:pPr>
    <w:r w:rsidRPr="002E362D">
      <w:rPr>
        <w:rFonts w:ascii="Times New Roman" w:hAnsi="Times New Roman" w:cs="Times New Roman"/>
        <w:b/>
        <w:i/>
        <w:sz w:val="26"/>
        <w:szCs w:val="26"/>
      </w:rPr>
      <w:t xml:space="preserve">Đồ án </w:t>
    </w:r>
    <w:r w:rsidR="00E83E2C" w:rsidRPr="00E83E2C">
      <w:rPr>
        <w:rFonts w:ascii="Times New Roman" w:hAnsi="Times New Roman" w:cs="Times New Roman"/>
        <w:b/>
        <w:i/>
        <w:sz w:val="26"/>
        <w:szCs w:val="26"/>
      </w:rPr>
      <w:t xml:space="preserve">Azure </w:t>
    </w:r>
    <w:r w:rsidR="002629B8">
      <w:rPr>
        <w:rFonts w:ascii="Times New Roman" w:hAnsi="Times New Roman" w:cs="Times New Roman"/>
        <w:b/>
        <w:i/>
        <w:sz w:val="26"/>
        <w:szCs w:val="26"/>
      </w:rPr>
      <w:t>Synapse End to End Analytics</w:t>
    </w:r>
    <w:r w:rsidR="00F05066">
      <w:rPr>
        <w:rFonts w:ascii="Times New Roman" w:hAnsi="Times New Roman" w:cs="Times New Roman"/>
        <w:b/>
        <w:i/>
        <w:sz w:val="26"/>
        <w:szCs w:val="26"/>
      </w:rPr>
      <w:t xml:space="preserve">                                                       </w:t>
    </w:r>
    <w:r>
      <w:rPr>
        <w:rFonts w:ascii="Times New Roman" w:hAnsi="Times New Roman" w:cs="Times New Roman"/>
        <w:b/>
      </w:rPr>
      <w:t>GV:</w:t>
    </w:r>
    <w:r>
      <w:rPr>
        <w:rFonts w:ascii="Times New Roman" w:hAnsi="Times New Roman" w:cs="Times New Roman"/>
        <w:b/>
        <w:lang w:val="vi-VN"/>
      </w:rPr>
      <w:t xml:space="preserve"> </w:t>
    </w:r>
    <w:r w:rsidR="00E83E2C" w:rsidRPr="00E83E2C">
      <w:rPr>
        <w:rFonts w:ascii="Times New Roman" w:hAnsi="Times New Roman" w:cs="Times New Roman"/>
        <w:b/>
      </w:rPr>
      <w:t>Hà Lê Hoài Trung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A4433"/>
    <w:multiLevelType w:val="hybridMultilevel"/>
    <w:tmpl w:val="4392A95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7416CA6"/>
    <w:multiLevelType w:val="multilevel"/>
    <w:tmpl w:val="01A8C33E"/>
    <w:lvl w:ilvl="0">
      <w:start w:val="1"/>
      <w:numFmt w:val="decimal"/>
      <w:lvlText w:val="%1."/>
      <w:lvlJc w:val="left"/>
      <w:pPr>
        <w:ind w:left="720" w:hanging="360"/>
      </w:pPr>
      <w:rPr>
        <w:rFonts w:hint="default"/>
      </w:rPr>
    </w:lvl>
    <w:lvl w:ilvl="1">
      <w:start w:val="1"/>
      <w:numFmt w:val="decimal"/>
      <w:isLgl/>
      <w:lvlText w:val="%1.%2."/>
      <w:lvlJc w:val="left"/>
      <w:pPr>
        <w:ind w:left="1128" w:hanging="495"/>
      </w:pPr>
      <w:rPr>
        <w:rFonts w:hint="default"/>
      </w:rPr>
    </w:lvl>
    <w:lvl w:ilvl="2">
      <w:start w:val="1"/>
      <w:numFmt w:val="decimal"/>
      <w:isLgl/>
      <w:lvlText w:val="%1.%2.%3."/>
      <w:lvlJc w:val="left"/>
      <w:pPr>
        <w:ind w:left="1626" w:hanging="720"/>
      </w:pPr>
      <w:rPr>
        <w:rFonts w:hint="default"/>
      </w:rPr>
    </w:lvl>
    <w:lvl w:ilvl="3">
      <w:start w:val="1"/>
      <w:numFmt w:val="decimal"/>
      <w:isLgl/>
      <w:lvlText w:val="%1.%2.%3.%4."/>
      <w:lvlJc w:val="left"/>
      <w:pPr>
        <w:ind w:left="1899" w:hanging="720"/>
      </w:pPr>
      <w:rPr>
        <w:rFonts w:hint="default"/>
      </w:rPr>
    </w:lvl>
    <w:lvl w:ilvl="4">
      <w:start w:val="1"/>
      <w:numFmt w:val="decimal"/>
      <w:isLgl/>
      <w:lvlText w:val="%1.%2.%3.%4.%5."/>
      <w:lvlJc w:val="left"/>
      <w:pPr>
        <w:ind w:left="2532" w:hanging="1080"/>
      </w:pPr>
      <w:rPr>
        <w:rFonts w:hint="default"/>
      </w:rPr>
    </w:lvl>
    <w:lvl w:ilvl="5">
      <w:start w:val="1"/>
      <w:numFmt w:val="decimal"/>
      <w:isLgl/>
      <w:lvlText w:val="%1.%2.%3.%4.%5.%6."/>
      <w:lvlJc w:val="left"/>
      <w:pPr>
        <w:ind w:left="2805" w:hanging="1080"/>
      </w:pPr>
      <w:rPr>
        <w:rFonts w:hint="default"/>
      </w:rPr>
    </w:lvl>
    <w:lvl w:ilvl="6">
      <w:start w:val="1"/>
      <w:numFmt w:val="decimal"/>
      <w:isLgl/>
      <w:lvlText w:val="%1.%2.%3.%4.%5.%6.%7."/>
      <w:lvlJc w:val="left"/>
      <w:pPr>
        <w:ind w:left="3438" w:hanging="1440"/>
      </w:pPr>
      <w:rPr>
        <w:rFonts w:hint="default"/>
      </w:rPr>
    </w:lvl>
    <w:lvl w:ilvl="7">
      <w:start w:val="1"/>
      <w:numFmt w:val="decimal"/>
      <w:isLgl/>
      <w:lvlText w:val="%1.%2.%3.%4.%5.%6.%7.%8."/>
      <w:lvlJc w:val="left"/>
      <w:pPr>
        <w:ind w:left="3711" w:hanging="1440"/>
      </w:pPr>
      <w:rPr>
        <w:rFonts w:hint="default"/>
      </w:rPr>
    </w:lvl>
    <w:lvl w:ilvl="8">
      <w:start w:val="1"/>
      <w:numFmt w:val="decimal"/>
      <w:isLgl/>
      <w:lvlText w:val="%1.%2.%3.%4.%5.%6.%7.%8.%9."/>
      <w:lvlJc w:val="left"/>
      <w:pPr>
        <w:ind w:left="4344" w:hanging="1800"/>
      </w:pPr>
      <w:rPr>
        <w:rFonts w:hint="default"/>
      </w:rPr>
    </w:lvl>
  </w:abstractNum>
  <w:abstractNum w:abstractNumId="2" w15:restartNumberingAfterBreak="0">
    <w:nsid w:val="128A5991"/>
    <w:multiLevelType w:val="hybridMultilevel"/>
    <w:tmpl w:val="BCB27C8C"/>
    <w:lvl w:ilvl="0" w:tplc="0409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 w15:restartNumberingAfterBreak="0">
    <w:nsid w:val="15B20452"/>
    <w:multiLevelType w:val="hybridMultilevel"/>
    <w:tmpl w:val="C8482492"/>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25E2B7B"/>
    <w:multiLevelType w:val="multilevel"/>
    <w:tmpl w:val="7C622C1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3F8783E"/>
    <w:multiLevelType w:val="hybridMultilevel"/>
    <w:tmpl w:val="AFB2D13E"/>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40C7F2A"/>
    <w:multiLevelType w:val="hybridMultilevel"/>
    <w:tmpl w:val="8458C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A0340"/>
    <w:multiLevelType w:val="hybridMultilevel"/>
    <w:tmpl w:val="C6149CCE"/>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B18413D"/>
    <w:multiLevelType w:val="hybridMultilevel"/>
    <w:tmpl w:val="D67CD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C623B9"/>
    <w:multiLevelType w:val="hybridMultilevel"/>
    <w:tmpl w:val="0C3E22F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454C4A2B"/>
    <w:multiLevelType w:val="hybridMultilevel"/>
    <w:tmpl w:val="5568F612"/>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56DF764B"/>
    <w:multiLevelType w:val="hybridMultilevel"/>
    <w:tmpl w:val="EF58B3A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5DA25439"/>
    <w:multiLevelType w:val="hybridMultilevel"/>
    <w:tmpl w:val="AAE80E84"/>
    <w:lvl w:ilvl="0" w:tplc="0162702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233BDB"/>
    <w:multiLevelType w:val="hybridMultilevel"/>
    <w:tmpl w:val="383265D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632019D2"/>
    <w:multiLevelType w:val="hybridMultilevel"/>
    <w:tmpl w:val="AB28879E"/>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6C0C6234"/>
    <w:multiLevelType w:val="hybridMultilevel"/>
    <w:tmpl w:val="674E836C"/>
    <w:lvl w:ilvl="0" w:tplc="605AE7A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E38234D"/>
    <w:multiLevelType w:val="hybridMultilevel"/>
    <w:tmpl w:val="902C6F54"/>
    <w:lvl w:ilvl="0" w:tplc="B2481DDA">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6EDC4135"/>
    <w:multiLevelType w:val="hybridMultilevel"/>
    <w:tmpl w:val="10AC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C30180"/>
    <w:multiLevelType w:val="hybridMultilevel"/>
    <w:tmpl w:val="625CD1C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73EF6FB7"/>
    <w:multiLevelType w:val="hybridMultilevel"/>
    <w:tmpl w:val="A4D8673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74466BDE"/>
    <w:multiLevelType w:val="hybridMultilevel"/>
    <w:tmpl w:val="B930E92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744107418">
    <w:abstractNumId w:val="9"/>
  </w:num>
  <w:num w:numId="2" w16cid:durableId="2014604884">
    <w:abstractNumId w:val="1"/>
  </w:num>
  <w:num w:numId="3" w16cid:durableId="2144733096">
    <w:abstractNumId w:val="16"/>
  </w:num>
  <w:num w:numId="4" w16cid:durableId="313337695">
    <w:abstractNumId w:val="13"/>
  </w:num>
  <w:num w:numId="5" w16cid:durableId="545920937">
    <w:abstractNumId w:val="19"/>
  </w:num>
  <w:num w:numId="6" w16cid:durableId="354498137">
    <w:abstractNumId w:val="5"/>
  </w:num>
  <w:num w:numId="7" w16cid:durableId="1612543420">
    <w:abstractNumId w:val="20"/>
  </w:num>
  <w:num w:numId="8" w16cid:durableId="1991402471">
    <w:abstractNumId w:val="18"/>
  </w:num>
  <w:num w:numId="9" w16cid:durableId="1401950831">
    <w:abstractNumId w:val="11"/>
  </w:num>
  <w:num w:numId="10" w16cid:durableId="1753550940">
    <w:abstractNumId w:val="8"/>
  </w:num>
  <w:num w:numId="11" w16cid:durableId="1244291788">
    <w:abstractNumId w:val="17"/>
  </w:num>
  <w:num w:numId="12" w16cid:durableId="609435113">
    <w:abstractNumId w:val="4"/>
  </w:num>
  <w:num w:numId="13" w16cid:durableId="1129518755">
    <w:abstractNumId w:val="12"/>
  </w:num>
  <w:num w:numId="14" w16cid:durableId="1427119782">
    <w:abstractNumId w:val="6"/>
  </w:num>
  <w:num w:numId="15" w16cid:durableId="2071270555">
    <w:abstractNumId w:val="15"/>
  </w:num>
  <w:num w:numId="16" w16cid:durableId="350768254">
    <w:abstractNumId w:val="7"/>
  </w:num>
  <w:num w:numId="17" w16cid:durableId="1438207883">
    <w:abstractNumId w:val="3"/>
  </w:num>
  <w:num w:numId="18" w16cid:durableId="1167286547">
    <w:abstractNumId w:val="2"/>
  </w:num>
  <w:num w:numId="19" w16cid:durableId="1503619713">
    <w:abstractNumId w:val="10"/>
  </w:num>
  <w:num w:numId="20" w16cid:durableId="912206897">
    <w:abstractNumId w:val="14"/>
  </w:num>
  <w:num w:numId="21" w16cid:durableId="411893873">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AEF"/>
    <w:rsid w:val="000016EE"/>
    <w:rsid w:val="00002352"/>
    <w:rsid w:val="000026D1"/>
    <w:rsid w:val="00002A2C"/>
    <w:rsid w:val="00005F79"/>
    <w:rsid w:val="000073C8"/>
    <w:rsid w:val="0001248B"/>
    <w:rsid w:val="0001532A"/>
    <w:rsid w:val="00022AB6"/>
    <w:rsid w:val="00023B86"/>
    <w:rsid w:val="00024957"/>
    <w:rsid w:val="00025117"/>
    <w:rsid w:val="000263E1"/>
    <w:rsid w:val="000278EC"/>
    <w:rsid w:val="00027C16"/>
    <w:rsid w:val="00031F76"/>
    <w:rsid w:val="00032178"/>
    <w:rsid w:val="00032807"/>
    <w:rsid w:val="00032CF5"/>
    <w:rsid w:val="00033E62"/>
    <w:rsid w:val="00033F4F"/>
    <w:rsid w:val="000344B0"/>
    <w:rsid w:val="00035559"/>
    <w:rsid w:val="00035567"/>
    <w:rsid w:val="000361F1"/>
    <w:rsid w:val="000437BE"/>
    <w:rsid w:val="00043BB6"/>
    <w:rsid w:val="000508BA"/>
    <w:rsid w:val="00051B35"/>
    <w:rsid w:val="00052BB7"/>
    <w:rsid w:val="00053AAE"/>
    <w:rsid w:val="00053E60"/>
    <w:rsid w:val="00054635"/>
    <w:rsid w:val="000555D6"/>
    <w:rsid w:val="00055DFF"/>
    <w:rsid w:val="00056F86"/>
    <w:rsid w:val="0005798F"/>
    <w:rsid w:val="00057C05"/>
    <w:rsid w:val="00057FC0"/>
    <w:rsid w:val="00062BF2"/>
    <w:rsid w:val="00063D38"/>
    <w:rsid w:val="00063E11"/>
    <w:rsid w:val="00064ECB"/>
    <w:rsid w:val="00064EDD"/>
    <w:rsid w:val="00064F57"/>
    <w:rsid w:val="00070A10"/>
    <w:rsid w:val="0007101B"/>
    <w:rsid w:val="0007167B"/>
    <w:rsid w:val="00072778"/>
    <w:rsid w:val="000728F7"/>
    <w:rsid w:val="0007306D"/>
    <w:rsid w:val="000755D9"/>
    <w:rsid w:val="000769E9"/>
    <w:rsid w:val="0008026C"/>
    <w:rsid w:val="000802D9"/>
    <w:rsid w:val="00080574"/>
    <w:rsid w:val="00082213"/>
    <w:rsid w:val="00083330"/>
    <w:rsid w:val="000907D3"/>
    <w:rsid w:val="0009282A"/>
    <w:rsid w:val="00093458"/>
    <w:rsid w:val="00094564"/>
    <w:rsid w:val="0009611D"/>
    <w:rsid w:val="000970CE"/>
    <w:rsid w:val="000A1FEE"/>
    <w:rsid w:val="000A2100"/>
    <w:rsid w:val="000A2773"/>
    <w:rsid w:val="000A2DB6"/>
    <w:rsid w:val="000A36D3"/>
    <w:rsid w:val="000A3CC1"/>
    <w:rsid w:val="000A41B9"/>
    <w:rsid w:val="000A5CB7"/>
    <w:rsid w:val="000A673D"/>
    <w:rsid w:val="000A7618"/>
    <w:rsid w:val="000B16F2"/>
    <w:rsid w:val="000B1D04"/>
    <w:rsid w:val="000B1EBB"/>
    <w:rsid w:val="000B1FCD"/>
    <w:rsid w:val="000B2F58"/>
    <w:rsid w:val="000B3D30"/>
    <w:rsid w:val="000B4838"/>
    <w:rsid w:val="000B48CC"/>
    <w:rsid w:val="000B4EC7"/>
    <w:rsid w:val="000B5D94"/>
    <w:rsid w:val="000B6E2D"/>
    <w:rsid w:val="000C0923"/>
    <w:rsid w:val="000C1B65"/>
    <w:rsid w:val="000C20A0"/>
    <w:rsid w:val="000C329E"/>
    <w:rsid w:val="000C372C"/>
    <w:rsid w:val="000C389B"/>
    <w:rsid w:val="000C4C8E"/>
    <w:rsid w:val="000C4F31"/>
    <w:rsid w:val="000C559F"/>
    <w:rsid w:val="000C61F6"/>
    <w:rsid w:val="000C69B2"/>
    <w:rsid w:val="000D080A"/>
    <w:rsid w:val="000D0F06"/>
    <w:rsid w:val="000D17E4"/>
    <w:rsid w:val="000D198F"/>
    <w:rsid w:val="000D1F86"/>
    <w:rsid w:val="000D2A30"/>
    <w:rsid w:val="000D4F19"/>
    <w:rsid w:val="000D6A0B"/>
    <w:rsid w:val="000E1995"/>
    <w:rsid w:val="000E1E6F"/>
    <w:rsid w:val="000E1F4C"/>
    <w:rsid w:val="000E25BC"/>
    <w:rsid w:val="000E2746"/>
    <w:rsid w:val="000E4975"/>
    <w:rsid w:val="000E4A2E"/>
    <w:rsid w:val="000E4ADA"/>
    <w:rsid w:val="000E4CC8"/>
    <w:rsid w:val="000E6DDF"/>
    <w:rsid w:val="000E7427"/>
    <w:rsid w:val="000F0661"/>
    <w:rsid w:val="000F15E8"/>
    <w:rsid w:val="000F198A"/>
    <w:rsid w:val="000F3343"/>
    <w:rsid w:val="000F3DC2"/>
    <w:rsid w:val="000F480B"/>
    <w:rsid w:val="000F6505"/>
    <w:rsid w:val="000F75F1"/>
    <w:rsid w:val="000F78F3"/>
    <w:rsid w:val="000F7F90"/>
    <w:rsid w:val="001001B0"/>
    <w:rsid w:val="00105544"/>
    <w:rsid w:val="00107606"/>
    <w:rsid w:val="00107B56"/>
    <w:rsid w:val="00107BE1"/>
    <w:rsid w:val="00107FBF"/>
    <w:rsid w:val="00112DE6"/>
    <w:rsid w:val="0011314D"/>
    <w:rsid w:val="00114042"/>
    <w:rsid w:val="0011458C"/>
    <w:rsid w:val="00115833"/>
    <w:rsid w:val="001167B9"/>
    <w:rsid w:val="00116A98"/>
    <w:rsid w:val="00116DB3"/>
    <w:rsid w:val="001179F3"/>
    <w:rsid w:val="001207F8"/>
    <w:rsid w:val="00120D22"/>
    <w:rsid w:val="001217CB"/>
    <w:rsid w:val="00122366"/>
    <w:rsid w:val="00122BB0"/>
    <w:rsid w:val="0012463A"/>
    <w:rsid w:val="001264D8"/>
    <w:rsid w:val="00126E5A"/>
    <w:rsid w:val="00127079"/>
    <w:rsid w:val="00130C11"/>
    <w:rsid w:val="00131A04"/>
    <w:rsid w:val="00132107"/>
    <w:rsid w:val="001323D3"/>
    <w:rsid w:val="00134A27"/>
    <w:rsid w:val="0013661D"/>
    <w:rsid w:val="00137E82"/>
    <w:rsid w:val="00141082"/>
    <w:rsid w:val="00142810"/>
    <w:rsid w:val="00143555"/>
    <w:rsid w:val="00143D4C"/>
    <w:rsid w:val="00143E7F"/>
    <w:rsid w:val="0014518D"/>
    <w:rsid w:val="00146FDE"/>
    <w:rsid w:val="001471F8"/>
    <w:rsid w:val="00147C92"/>
    <w:rsid w:val="00147EB3"/>
    <w:rsid w:val="00150CAF"/>
    <w:rsid w:val="00153AD2"/>
    <w:rsid w:val="001546F1"/>
    <w:rsid w:val="00155630"/>
    <w:rsid w:val="00156233"/>
    <w:rsid w:val="00156515"/>
    <w:rsid w:val="00156C74"/>
    <w:rsid w:val="00156D1D"/>
    <w:rsid w:val="00156F0B"/>
    <w:rsid w:val="001600C6"/>
    <w:rsid w:val="001605A3"/>
    <w:rsid w:val="00161B5F"/>
    <w:rsid w:val="00161E13"/>
    <w:rsid w:val="00163110"/>
    <w:rsid w:val="0016446F"/>
    <w:rsid w:val="00170245"/>
    <w:rsid w:val="001705A9"/>
    <w:rsid w:val="001706ED"/>
    <w:rsid w:val="0017072F"/>
    <w:rsid w:val="00170EDF"/>
    <w:rsid w:val="00171723"/>
    <w:rsid w:val="001718A4"/>
    <w:rsid w:val="00172B86"/>
    <w:rsid w:val="00174D0E"/>
    <w:rsid w:val="0017650B"/>
    <w:rsid w:val="00180AE0"/>
    <w:rsid w:val="00181B77"/>
    <w:rsid w:val="001860DF"/>
    <w:rsid w:val="00186A9F"/>
    <w:rsid w:val="00190957"/>
    <w:rsid w:val="00190C21"/>
    <w:rsid w:val="001912B7"/>
    <w:rsid w:val="00192D72"/>
    <w:rsid w:val="00193AB5"/>
    <w:rsid w:val="00194009"/>
    <w:rsid w:val="0019404F"/>
    <w:rsid w:val="00194525"/>
    <w:rsid w:val="00194702"/>
    <w:rsid w:val="00194809"/>
    <w:rsid w:val="001950B3"/>
    <w:rsid w:val="00196131"/>
    <w:rsid w:val="00196276"/>
    <w:rsid w:val="001966DF"/>
    <w:rsid w:val="001972DC"/>
    <w:rsid w:val="0019739B"/>
    <w:rsid w:val="001A33D4"/>
    <w:rsid w:val="001A341F"/>
    <w:rsid w:val="001A4868"/>
    <w:rsid w:val="001A487C"/>
    <w:rsid w:val="001A51EB"/>
    <w:rsid w:val="001A5F3C"/>
    <w:rsid w:val="001A67D4"/>
    <w:rsid w:val="001A6ABA"/>
    <w:rsid w:val="001A6B5F"/>
    <w:rsid w:val="001A722C"/>
    <w:rsid w:val="001B0E2E"/>
    <w:rsid w:val="001B2BA2"/>
    <w:rsid w:val="001B4990"/>
    <w:rsid w:val="001B49A2"/>
    <w:rsid w:val="001B4A3F"/>
    <w:rsid w:val="001B4C34"/>
    <w:rsid w:val="001B5B84"/>
    <w:rsid w:val="001B6BA8"/>
    <w:rsid w:val="001B72BD"/>
    <w:rsid w:val="001C01FD"/>
    <w:rsid w:val="001C0999"/>
    <w:rsid w:val="001C11BC"/>
    <w:rsid w:val="001C274E"/>
    <w:rsid w:val="001C2F76"/>
    <w:rsid w:val="001C3390"/>
    <w:rsid w:val="001C3631"/>
    <w:rsid w:val="001C38DA"/>
    <w:rsid w:val="001C4268"/>
    <w:rsid w:val="001C4436"/>
    <w:rsid w:val="001C531D"/>
    <w:rsid w:val="001C648A"/>
    <w:rsid w:val="001C6F23"/>
    <w:rsid w:val="001C715F"/>
    <w:rsid w:val="001D0492"/>
    <w:rsid w:val="001D05E7"/>
    <w:rsid w:val="001D08DC"/>
    <w:rsid w:val="001D0F7F"/>
    <w:rsid w:val="001D1484"/>
    <w:rsid w:val="001D30D1"/>
    <w:rsid w:val="001D3131"/>
    <w:rsid w:val="001D3622"/>
    <w:rsid w:val="001D45D5"/>
    <w:rsid w:val="001D4BB0"/>
    <w:rsid w:val="001D4EE5"/>
    <w:rsid w:val="001D5DD7"/>
    <w:rsid w:val="001D78C9"/>
    <w:rsid w:val="001D78DD"/>
    <w:rsid w:val="001E0553"/>
    <w:rsid w:val="001E191E"/>
    <w:rsid w:val="001E1A82"/>
    <w:rsid w:val="001E44EF"/>
    <w:rsid w:val="001E5313"/>
    <w:rsid w:val="001E6255"/>
    <w:rsid w:val="001E652C"/>
    <w:rsid w:val="001E7300"/>
    <w:rsid w:val="001F05EE"/>
    <w:rsid w:val="001F16FF"/>
    <w:rsid w:val="001F1C7F"/>
    <w:rsid w:val="001F4397"/>
    <w:rsid w:val="001F50B6"/>
    <w:rsid w:val="001F5480"/>
    <w:rsid w:val="001F6BD8"/>
    <w:rsid w:val="001F728A"/>
    <w:rsid w:val="0020066A"/>
    <w:rsid w:val="0020067D"/>
    <w:rsid w:val="00200E53"/>
    <w:rsid w:val="00201BE2"/>
    <w:rsid w:val="00202656"/>
    <w:rsid w:val="00202F0D"/>
    <w:rsid w:val="00202F73"/>
    <w:rsid w:val="00203DAD"/>
    <w:rsid w:val="002052F7"/>
    <w:rsid w:val="002055FB"/>
    <w:rsid w:val="00205BED"/>
    <w:rsid w:val="00205E87"/>
    <w:rsid w:val="00206F93"/>
    <w:rsid w:val="002076BF"/>
    <w:rsid w:val="00207D07"/>
    <w:rsid w:val="002127BE"/>
    <w:rsid w:val="00215420"/>
    <w:rsid w:val="0021622D"/>
    <w:rsid w:val="00217357"/>
    <w:rsid w:val="00217900"/>
    <w:rsid w:val="0022158A"/>
    <w:rsid w:val="0022237C"/>
    <w:rsid w:val="002227F9"/>
    <w:rsid w:val="00222B48"/>
    <w:rsid w:val="002237BE"/>
    <w:rsid w:val="00225190"/>
    <w:rsid w:val="0023353E"/>
    <w:rsid w:val="00234F08"/>
    <w:rsid w:val="00235520"/>
    <w:rsid w:val="00236368"/>
    <w:rsid w:val="00240839"/>
    <w:rsid w:val="002421C1"/>
    <w:rsid w:val="00243115"/>
    <w:rsid w:val="00244EA0"/>
    <w:rsid w:val="00246017"/>
    <w:rsid w:val="00246FEC"/>
    <w:rsid w:val="0025209C"/>
    <w:rsid w:val="0025231E"/>
    <w:rsid w:val="002526FC"/>
    <w:rsid w:val="00252A2E"/>
    <w:rsid w:val="00252F43"/>
    <w:rsid w:val="00253329"/>
    <w:rsid w:val="002535EF"/>
    <w:rsid w:val="00255DC9"/>
    <w:rsid w:val="00257DD5"/>
    <w:rsid w:val="0026029B"/>
    <w:rsid w:val="00260EE3"/>
    <w:rsid w:val="00261FC0"/>
    <w:rsid w:val="00262445"/>
    <w:rsid w:val="002629B8"/>
    <w:rsid w:val="0026413C"/>
    <w:rsid w:val="002646C8"/>
    <w:rsid w:val="00264A98"/>
    <w:rsid w:val="00264AA1"/>
    <w:rsid w:val="00265937"/>
    <w:rsid w:val="00266CD2"/>
    <w:rsid w:val="00267949"/>
    <w:rsid w:val="00267CF8"/>
    <w:rsid w:val="002708C2"/>
    <w:rsid w:val="00271731"/>
    <w:rsid w:val="002746E5"/>
    <w:rsid w:val="00274E2E"/>
    <w:rsid w:val="00276064"/>
    <w:rsid w:val="002772A5"/>
    <w:rsid w:val="002809D3"/>
    <w:rsid w:val="0028287C"/>
    <w:rsid w:val="0028371E"/>
    <w:rsid w:val="0028675F"/>
    <w:rsid w:val="00286823"/>
    <w:rsid w:val="00286AD5"/>
    <w:rsid w:val="00287143"/>
    <w:rsid w:val="00287228"/>
    <w:rsid w:val="0028765E"/>
    <w:rsid w:val="00292F6C"/>
    <w:rsid w:val="00294377"/>
    <w:rsid w:val="00294AFD"/>
    <w:rsid w:val="00295E9F"/>
    <w:rsid w:val="00295F22"/>
    <w:rsid w:val="00296783"/>
    <w:rsid w:val="00296BE8"/>
    <w:rsid w:val="00296D32"/>
    <w:rsid w:val="002970B6"/>
    <w:rsid w:val="00297446"/>
    <w:rsid w:val="00297FAE"/>
    <w:rsid w:val="002A0135"/>
    <w:rsid w:val="002A0D96"/>
    <w:rsid w:val="002A0EF2"/>
    <w:rsid w:val="002A12E6"/>
    <w:rsid w:val="002A1DF2"/>
    <w:rsid w:val="002A253B"/>
    <w:rsid w:val="002A3872"/>
    <w:rsid w:val="002A5A94"/>
    <w:rsid w:val="002A6C81"/>
    <w:rsid w:val="002A6D8F"/>
    <w:rsid w:val="002A79BB"/>
    <w:rsid w:val="002A7BFF"/>
    <w:rsid w:val="002A7DF9"/>
    <w:rsid w:val="002A7F8C"/>
    <w:rsid w:val="002B0A23"/>
    <w:rsid w:val="002B0BDD"/>
    <w:rsid w:val="002B1912"/>
    <w:rsid w:val="002B5838"/>
    <w:rsid w:val="002B5AEA"/>
    <w:rsid w:val="002C05B4"/>
    <w:rsid w:val="002C0FDA"/>
    <w:rsid w:val="002C1241"/>
    <w:rsid w:val="002C6046"/>
    <w:rsid w:val="002D08DA"/>
    <w:rsid w:val="002D1168"/>
    <w:rsid w:val="002D356D"/>
    <w:rsid w:val="002D4405"/>
    <w:rsid w:val="002D6B84"/>
    <w:rsid w:val="002D6CA4"/>
    <w:rsid w:val="002D6CCD"/>
    <w:rsid w:val="002D7EB1"/>
    <w:rsid w:val="002D7F1B"/>
    <w:rsid w:val="002E0007"/>
    <w:rsid w:val="002E016C"/>
    <w:rsid w:val="002E1059"/>
    <w:rsid w:val="002E1079"/>
    <w:rsid w:val="002E362D"/>
    <w:rsid w:val="002E44E5"/>
    <w:rsid w:val="002E62A7"/>
    <w:rsid w:val="002E74BB"/>
    <w:rsid w:val="002E7529"/>
    <w:rsid w:val="002F0AB6"/>
    <w:rsid w:val="002F0CF8"/>
    <w:rsid w:val="002F1212"/>
    <w:rsid w:val="002F1FE3"/>
    <w:rsid w:val="002F2691"/>
    <w:rsid w:val="002F27C2"/>
    <w:rsid w:val="002F30FC"/>
    <w:rsid w:val="002F362C"/>
    <w:rsid w:val="002F4995"/>
    <w:rsid w:val="002F5D87"/>
    <w:rsid w:val="002F692C"/>
    <w:rsid w:val="002F7CE3"/>
    <w:rsid w:val="002F7F2A"/>
    <w:rsid w:val="00300A59"/>
    <w:rsid w:val="00300BCF"/>
    <w:rsid w:val="00301ACA"/>
    <w:rsid w:val="00301D08"/>
    <w:rsid w:val="00301F2F"/>
    <w:rsid w:val="00303278"/>
    <w:rsid w:val="00304E3D"/>
    <w:rsid w:val="00310D2A"/>
    <w:rsid w:val="00312109"/>
    <w:rsid w:val="00312561"/>
    <w:rsid w:val="0031550A"/>
    <w:rsid w:val="0031565D"/>
    <w:rsid w:val="0031565E"/>
    <w:rsid w:val="00316AB0"/>
    <w:rsid w:val="00316F10"/>
    <w:rsid w:val="00317609"/>
    <w:rsid w:val="003205AA"/>
    <w:rsid w:val="003208FB"/>
    <w:rsid w:val="00320F0A"/>
    <w:rsid w:val="00321B23"/>
    <w:rsid w:val="00321F2B"/>
    <w:rsid w:val="00324A66"/>
    <w:rsid w:val="00324DB2"/>
    <w:rsid w:val="00325073"/>
    <w:rsid w:val="00325249"/>
    <w:rsid w:val="00326325"/>
    <w:rsid w:val="003277B9"/>
    <w:rsid w:val="0033143D"/>
    <w:rsid w:val="00331587"/>
    <w:rsid w:val="00331B3B"/>
    <w:rsid w:val="003323EF"/>
    <w:rsid w:val="003329A6"/>
    <w:rsid w:val="00334C13"/>
    <w:rsid w:val="00334E1D"/>
    <w:rsid w:val="0033727B"/>
    <w:rsid w:val="00340309"/>
    <w:rsid w:val="003418D0"/>
    <w:rsid w:val="00342A7E"/>
    <w:rsid w:val="00343286"/>
    <w:rsid w:val="00343748"/>
    <w:rsid w:val="00343766"/>
    <w:rsid w:val="00346157"/>
    <w:rsid w:val="0034777D"/>
    <w:rsid w:val="003503AE"/>
    <w:rsid w:val="0035071D"/>
    <w:rsid w:val="00351464"/>
    <w:rsid w:val="00351E86"/>
    <w:rsid w:val="00351F51"/>
    <w:rsid w:val="00352A6A"/>
    <w:rsid w:val="00352D0B"/>
    <w:rsid w:val="003532E2"/>
    <w:rsid w:val="00354899"/>
    <w:rsid w:val="00354ACE"/>
    <w:rsid w:val="00354B93"/>
    <w:rsid w:val="00355F9D"/>
    <w:rsid w:val="00357E51"/>
    <w:rsid w:val="00360EE7"/>
    <w:rsid w:val="0036147B"/>
    <w:rsid w:val="00364A77"/>
    <w:rsid w:val="00365EF0"/>
    <w:rsid w:val="00366F8D"/>
    <w:rsid w:val="003672FE"/>
    <w:rsid w:val="0036743C"/>
    <w:rsid w:val="00371ADB"/>
    <w:rsid w:val="00372AF3"/>
    <w:rsid w:val="0037303C"/>
    <w:rsid w:val="003742F2"/>
    <w:rsid w:val="003742F6"/>
    <w:rsid w:val="00374896"/>
    <w:rsid w:val="00374B75"/>
    <w:rsid w:val="00375295"/>
    <w:rsid w:val="0037622F"/>
    <w:rsid w:val="003801BF"/>
    <w:rsid w:val="003834D2"/>
    <w:rsid w:val="00385B48"/>
    <w:rsid w:val="00385F48"/>
    <w:rsid w:val="003863AB"/>
    <w:rsid w:val="0038697C"/>
    <w:rsid w:val="00387C27"/>
    <w:rsid w:val="00390622"/>
    <w:rsid w:val="00390788"/>
    <w:rsid w:val="00391A59"/>
    <w:rsid w:val="00391F9A"/>
    <w:rsid w:val="00392A63"/>
    <w:rsid w:val="00392DE0"/>
    <w:rsid w:val="00393DA3"/>
    <w:rsid w:val="003957F2"/>
    <w:rsid w:val="00395853"/>
    <w:rsid w:val="00395B9A"/>
    <w:rsid w:val="003961C1"/>
    <w:rsid w:val="0039778C"/>
    <w:rsid w:val="003A0B0E"/>
    <w:rsid w:val="003A1374"/>
    <w:rsid w:val="003A2334"/>
    <w:rsid w:val="003A2BD7"/>
    <w:rsid w:val="003A498B"/>
    <w:rsid w:val="003A6083"/>
    <w:rsid w:val="003A60D8"/>
    <w:rsid w:val="003A6322"/>
    <w:rsid w:val="003B1493"/>
    <w:rsid w:val="003B1EA4"/>
    <w:rsid w:val="003B210F"/>
    <w:rsid w:val="003B3E5C"/>
    <w:rsid w:val="003B52BE"/>
    <w:rsid w:val="003B55FF"/>
    <w:rsid w:val="003B576F"/>
    <w:rsid w:val="003B5780"/>
    <w:rsid w:val="003B5B7F"/>
    <w:rsid w:val="003C098F"/>
    <w:rsid w:val="003C2064"/>
    <w:rsid w:val="003C356E"/>
    <w:rsid w:val="003C4D93"/>
    <w:rsid w:val="003C50B1"/>
    <w:rsid w:val="003C68BB"/>
    <w:rsid w:val="003C7D1B"/>
    <w:rsid w:val="003D04B2"/>
    <w:rsid w:val="003D073C"/>
    <w:rsid w:val="003D0A61"/>
    <w:rsid w:val="003D0A7E"/>
    <w:rsid w:val="003D1CAB"/>
    <w:rsid w:val="003D37F2"/>
    <w:rsid w:val="003D44B1"/>
    <w:rsid w:val="003D6447"/>
    <w:rsid w:val="003D708F"/>
    <w:rsid w:val="003D7A99"/>
    <w:rsid w:val="003E16A3"/>
    <w:rsid w:val="003E16C5"/>
    <w:rsid w:val="003E1A00"/>
    <w:rsid w:val="003E1F49"/>
    <w:rsid w:val="003E255F"/>
    <w:rsid w:val="003E30DE"/>
    <w:rsid w:val="003E383A"/>
    <w:rsid w:val="003E38BE"/>
    <w:rsid w:val="003E5A53"/>
    <w:rsid w:val="003E71FC"/>
    <w:rsid w:val="003F00CF"/>
    <w:rsid w:val="003F39FA"/>
    <w:rsid w:val="003F4353"/>
    <w:rsid w:val="003F5938"/>
    <w:rsid w:val="003F6314"/>
    <w:rsid w:val="00401D91"/>
    <w:rsid w:val="004051D1"/>
    <w:rsid w:val="00405A07"/>
    <w:rsid w:val="004060F0"/>
    <w:rsid w:val="004106D9"/>
    <w:rsid w:val="00411613"/>
    <w:rsid w:val="004122DF"/>
    <w:rsid w:val="00412402"/>
    <w:rsid w:val="0041260E"/>
    <w:rsid w:val="00413244"/>
    <w:rsid w:val="0041334D"/>
    <w:rsid w:val="00414303"/>
    <w:rsid w:val="004143EB"/>
    <w:rsid w:val="004147AA"/>
    <w:rsid w:val="00414E2D"/>
    <w:rsid w:val="00415169"/>
    <w:rsid w:val="00420E6B"/>
    <w:rsid w:val="0042231D"/>
    <w:rsid w:val="004235EF"/>
    <w:rsid w:val="004240D7"/>
    <w:rsid w:val="00424943"/>
    <w:rsid w:val="00424E39"/>
    <w:rsid w:val="00426162"/>
    <w:rsid w:val="00426342"/>
    <w:rsid w:val="00427DD8"/>
    <w:rsid w:val="004308B4"/>
    <w:rsid w:val="00430E7B"/>
    <w:rsid w:val="004317FD"/>
    <w:rsid w:val="00432948"/>
    <w:rsid w:val="004336B7"/>
    <w:rsid w:val="00433FF1"/>
    <w:rsid w:val="0043549A"/>
    <w:rsid w:val="004375CD"/>
    <w:rsid w:val="004408DB"/>
    <w:rsid w:val="00440CF0"/>
    <w:rsid w:val="0044145C"/>
    <w:rsid w:val="004463E7"/>
    <w:rsid w:val="00450F7C"/>
    <w:rsid w:val="004515E0"/>
    <w:rsid w:val="00451E68"/>
    <w:rsid w:val="0045513C"/>
    <w:rsid w:val="00456F73"/>
    <w:rsid w:val="004624F2"/>
    <w:rsid w:val="0046254A"/>
    <w:rsid w:val="00462857"/>
    <w:rsid w:val="00462A0C"/>
    <w:rsid w:val="004639F5"/>
    <w:rsid w:val="00464B36"/>
    <w:rsid w:val="00465331"/>
    <w:rsid w:val="004656F5"/>
    <w:rsid w:val="00466BB8"/>
    <w:rsid w:val="0046716A"/>
    <w:rsid w:val="00467911"/>
    <w:rsid w:val="00470405"/>
    <w:rsid w:val="00471373"/>
    <w:rsid w:val="004716B9"/>
    <w:rsid w:val="00471C79"/>
    <w:rsid w:val="004752A0"/>
    <w:rsid w:val="00475953"/>
    <w:rsid w:val="00475F73"/>
    <w:rsid w:val="0047672E"/>
    <w:rsid w:val="00477408"/>
    <w:rsid w:val="004811CA"/>
    <w:rsid w:val="00482C5C"/>
    <w:rsid w:val="0048326B"/>
    <w:rsid w:val="00483322"/>
    <w:rsid w:val="00484D3A"/>
    <w:rsid w:val="00485948"/>
    <w:rsid w:val="00485998"/>
    <w:rsid w:val="0048715E"/>
    <w:rsid w:val="0048781B"/>
    <w:rsid w:val="00487BC1"/>
    <w:rsid w:val="00487F45"/>
    <w:rsid w:val="004901D0"/>
    <w:rsid w:val="00490481"/>
    <w:rsid w:val="00490FDE"/>
    <w:rsid w:val="00492082"/>
    <w:rsid w:val="00492626"/>
    <w:rsid w:val="00493BBE"/>
    <w:rsid w:val="00494C13"/>
    <w:rsid w:val="00495D4E"/>
    <w:rsid w:val="004A0DCF"/>
    <w:rsid w:val="004A15FE"/>
    <w:rsid w:val="004A181E"/>
    <w:rsid w:val="004A1FFC"/>
    <w:rsid w:val="004A218E"/>
    <w:rsid w:val="004A4128"/>
    <w:rsid w:val="004A5436"/>
    <w:rsid w:val="004A6E33"/>
    <w:rsid w:val="004A7BCF"/>
    <w:rsid w:val="004B0F1D"/>
    <w:rsid w:val="004B12C0"/>
    <w:rsid w:val="004B2F18"/>
    <w:rsid w:val="004B3198"/>
    <w:rsid w:val="004B36CF"/>
    <w:rsid w:val="004B3E3A"/>
    <w:rsid w:val="004B4DCD"/>
    <w:rsid w:val="004B568A"/>
    <w:rsid w:val="004B5D2C"/>
    <w:rsid w:val="004B5E8D"/>
    <w:rsid w:val="004B6034"/>
    <w:rsid w:val="004B67FB"/>
    <w:rsid w:val="004B727A"/>
    <w:rsid w:val="004B72C1"/>
    <w:rsid w:val="004C1F7A"/>
    <w:rsid w:val="004C226E"/>
    <w:rsid w:val="004C2319"/>
    <w:rsid w:val="004C3DFF"/>
    <w:rsid w:val="004C419C"/>
    <w:rsid w:val="004C71C1"/>
    <w:rsid w:val="004D044E"/>
    <w:rsid w:val="004D1C7A"/>
    <w:rsid w:val="004D2302"/>
    <w:rsid w:val="004D3E4A"/>
    <w:rsid w:val="004D3E83"/>
    <w:rsid w:val="004D4386"/>
    <w:rsid w:val="004D45E8"/>
    <w:rsid w:val="004D4F5A"/>
    <w:rsid w:val="004D51B7"/>
    <w:rsid w:val="004D607D"/>
    <w:rsid w:val="004D7448"/>
    <w:rsid w:val="004E1CCB"/>
    <w:rsid w:val="004E361C"/>
    <w:rsid w:val="004E38F0"/>
    <w:rsid w:val="004E5B5A"/>
    <w:rsid w:val="004E5C36"/>
    <w:rsid w:val="004E6F4A"/>
    <w:rsid w:val="004E7105"/>
    <w:rsid w:val="004E78C5"/>
    <w:rsid w:val="004E7AA3"/>
    <w:rsid w:val="004F069C"/>
    <w:rsid w:val="004F0F8E"/>
    <w:rsid w:val="004F1125"/>
    <w:rsid w:val="004F4659"/>
    <w:rsid w:val="004F520A"/>
    <w:rsid w:val="004F5608"/>
    <w:rsid w:val="004F6DE8"/>
    <w:rsid w:val="005005F4"/>
    <w:rsid w:val="00500E79"/>
    <w:rsid w:val="00501AD6"/>
    <w:rsid w:val="00501DA6"/>
    <w:rsid w:val="00502290"/>
    <w:rsid w:val="00502AC5"/>
    <w:rsid w:val="005048B9"/>
    <w:rsid w:val="005061BE"/>
    <w:rsid w:val="005070F0"/>
    <w:rsid w:val="00510F97"/>
    <w:rsid w:val="00510FF0"/>
    <w:rsid w:val="005112C8"/>
    <w:rsid w:val="00513FE2"/>
    <w:rsid w:val="0051421C"/>
    <w:rsid w:val="005169EC"/>
    <w:rsid w:val="00517CBC"/>
    <w:rsid w:val="00520D04"/>
    <w:rsid w:val="00521F56"/>
    <w:rsid w:val="005226F5"/>
    <w:rsid w:val="0052500F"/>
    <w:rsid w:val="005251C2"/>
    <w:rsid w:val="00525212"/>
    <w:rsid w:val="00527024"/>
    <w:rsid w:val="0052717A"/>
    <w:rsid w:val="005274F1"/>
    <w:rsid w:val="00527E95"/>
    <w:rsid w:val="00531B50"/>
    <w:rsid w:val="00531C9E"/>
    <w:rsid w:val="00532648"/>
    <w:rsid w:val="00532756"/>
    <w:rsid w:val="00534F62"/>
    <w:rsid w:val="00536DA5"/>
    <w:rsid w:val="00541348"/>
    <w:rsid w:val="00541E5C"/>
    <w:rsid w:val="00542651"/>
    <w:rsid w:val="00544BE9"/>
    <w:rsid w:val="00544C0F"/>
    <w:rsid w:val="00546015"/>
    <w:rsid w:val="00546DF9"/>
    <w:rsid w:val="00546E7C"/>
    <w:rsid w:val="00546F27"/>
    <w:rsid w:val="00547235"/>
    <w:rsid w:val="00547C02"/>
    <w:rsid w:val="00551076"/>
    <w:rsid w:val="00552956"/>
    <w:rsid w:val="00553EF9"/>
    <w:rsid w:val="00554CAD"/>
    <w:rsid w:val="0055590D"/>
    <w:rsid w:val="005574C7"/>
    <w:rsid w:val="00561B75"/>
    <w:rsid w:val="00561C10"/>
    <w:rsid w:val="005655A8"/>
    <w:rsid w:val="00565655"/>
    <w:rsid w:val="005670DD"/>
    <w:rsid w:val="005679AB"/>
    <w:rsid w:val="00567DD9"/>
    <w:rsid w:val="005724C6"/>
    <w:rsid w:val="005727F5"/>
    <w:rsid w:val="005737E1"/>
    <w:rsid w:val="00575494"/>
    <w:rsid w:val="0057586C"/>
    <w:rsid w:val="005759C2"/>
    <w:rsid w:val="00576D4A"/>
    <w:rsid w:val="00583621"/>
    <w:rsid w:val="00583FEA"/>
    <w:rsid w:val="00585CE7"/>
    <w:rsid w:val="00586E72"/>
    <w:rsid w:val="00586F1B"/>
    <w:rsid w:val="00587230"/>
    <w:rsid w:val="00587779"/>
    <w:rsid w:val="00590424"/>
    <w:rsid w:val="00592612"/>
    <w:rsid w:val="00593B0B"/>
    <w:rsid w:val="00593D46"/>
    <w:rsid w:val="005960E4"/>
    <w:rsid w:val="0059696C"/>
    <w:rsid w:val="00596FBF"/>
    <w:rsid w:val="00597FC1"/>
    <w:rsid w:val="005A15E8"/>
    <w:rsid w:val="005A1998"/>
    <w:rsid w:val="005A1C42"/>
    <w:rsid w:val="005A1E76"/>
    <w:rsid w:val="005A3234"/>
    <w:rsid w:val="005A3342"/>
    <w:rsid w:val="005A391C"/>
    <w:rsid w:val="005A3B52"/>
    <w:rsid w:val="005A5127"/>
    <w:rsid w:val="005A5781"/>
    <w:rsid w:val="005A75E1"/>
    <w:rsid w:val="005B1B62"/>
    <w:rsid w:val="005B3617"/>
    <w:rsid w:val="005B38F1"/>
    <w:rsid w:val="005B4348"/>
    <w:rsid w:val="005B549A"/>
    <w:rsid w:val="005B6CD2"/>
    <w:rsid w:val="005B6EC7"/>
    <w:rsid w:val="005C180C"/>
    <w:rsid w:val="005C1929"/>
    <w:rsid w:val="005C3010"/>
    <w:rsid w:val="005C6B4A"/>
    <w:rsid w:val="005C7108"/>
    <w:rsid w:val="005C7360"/>
    <w:rsid w:val="005D3AE3"/>
    <w:rsid w:val="005D45ED"/>
    <w:rsid w:val="005D4E3F"/>
    <w:rsid w:val="005D52AA"/>
    <w:rsid w:val="005D5A02"/>
    <w:rsid w:val="005D6470"/>
    <w:rsid w:val="005D67A7"/>
    <w:rsid w:val="005E09A3"/>
    <w:rsid w:val="005E0BAB"/>
    <w:rsid w:val="005E1E01"/>
    <w:rsid w:val="005E2553"/>
    <w:rsid w:val="005E4881"/>
    <w:rsid w:val="005E5C09"/>
    <w:rsid w:val="005E6079"/>
    <w:rsid w:val="005E6D75"/>
    <w:rsid w:val="005E766A"/>
    <w:rsid w:val="005E7B41"/>
    <w:rsid w:val="005F0534"/>
    <w:rsid w:val="005F0C5B"/>
    <w:rsid w:val="005F0C9B"/>
    <w:rsid w:val="005F12DD"/>
    <w:rsid w:val="005F37D7"/>
    <w:rsid w:val="005F3AD9"/>
    <w:rsid w:val="005F47F2"/>
    <w:rsid w:val="005F57CD"/>
    <w:rsid w:val="005F58E3"/>
    <w:rsid w:val="005F6C39"/>
    <w:rsid w:val="005F7D2B"/>
    <w:rsid w:val="005F7E7C"/>
    <w:rsid w:val="006037BE"/>
    <w:rsid w:val="00604447"/>
    <w:rsid w:val="00604495"/>
    <w:rsid w:val="00607B42"/>
    <w:rsid w:val="00610316"/>
    <w:rsid w:val="006108BA"/>
    <w:rsid w:val="00610B1E"/>
    <w:rsid w:val="0061169A"/>
    <w:rsid w:val="0061186B"/>
    <w:rsid w:val="006122FE"/>
    <w:rsid w:val="00613352"/>
    <w:rsid w:val="006137B2"/>
    <w:rsid w:val="00614C9D"/>
    <w:rsid w:val="006153FB"/>
    <w:rsid w:val="0062326B"/>
    <w:rsid w:val="006237E9"/>
    <w:rsid w:val="0062428E"/>
    <w:rsid w:val="00625749"/>
    <w:rsid w:val="00630060"/>
    <w:rsid w:val="006300BA"/>
    <w:rsid w:val="00631934"/>
    <w:rsid w:val="00631AEF"/>
    <w:rsid w:val="0063217C"/>
    <w:rsid w:val="006322CF"/>
    <w:rsid w:val="0063279D"/>
    <w:rsid w:val="00632E63"/>
    <w:rsid w:val="00634C51"/>
    <w:rsid w:val="00636E27"/>
    <w:rsid w:val="00637C24"/>
    <w:rsid w:val="0064175E"/>
    <w:rsid w:val="00642012"/>
    <w:rsid w:val="00642CB7"/>
    <w:rsid w:val="00643375"/>
    <w:rsid w:val="006435D3"/>
    <w:rsid w:val="0064496A"/>
    <w:rsid w:val="006460EB"/>
    <w:rsid w:val="00646CB2"/>
    <w:rsid w:val="006477FC"/>
    <w:rsid w:val="00650AD0"/>
    <w:rsid w:val="00651D68"/>
    <w:rsid w:val="00651DE2"/>
    <w:rsid w:val="00652331"/>
    <w:rsid w:val="00652A14"/>
    <w:rsid w:val="00652B4F"/>
    <w:rsid w:val="006542C8"/>
    <w:rsid w:val="00654B8E"/>
    <w:rsid w:val="00654E87"/>
    <w:rsid w:val="00654F0B"/>
    <w:rsid w:val="0065656C"/>
    <w:rsid w:val="00656F7E"/>
    <w:rsid w:val="00657957"/>
    <w:rsid w:val="00661F5B"/>
    <w:rsid w:val="00663686"/>
    <w:rsid w:val="0066400C"/>
    <w:rsid w:val="00664241"/>
    <w:rsid w:val="00664B60"/>
    <w:rsid w:val="00665CB5"/>
    <w:rsid w:val="00667C65"/>
    <w:rsid w:val="00670D5F"/>
    <w:rsid w:val="00671DDB"/>
    <w:rsid w:val="0067263F"/>
    <w:rsid w:val="00673098"/>
    <w:rsid w:val="00674501"/>
    <w:rsid w:val="00674709"/>
    <w:rsid w:val="006752B8"/>
    <w:rsid w:val="0067621E"/>
    <w:rsid w:val="006778B2"/>
    <w:rsid w:val="006823B5"/>
    <w:rsid w:val="00682BE9"/>
    <w:rsid w:val="00684B6C"/>
    <w:rsid w:val="006850A7"/>
    <w:rsid w:val="006855FF"/>
    <w:rsid w:val="00685A31"/>
    <w:rsid w:val="00686B46"/>
    <w:rsid w:val="00687611"/>
    <w:rsid w:val="00687E74"/>
    <w:rsid w:val="00690392"/>
    <w:rsid w:val="006915A0"/>
    <w:rsid w:val="0069173B"/>
    <w:rsid w:val="006932C8"/>
    <w:rsid w:val="006933CB"/>
    <w:rsid w:val="00693972"/>
    <w:rsid w:val="006941E9"/>
    <w:rsid w:val="006A0AD0"/>
    <w:rsid w:val="006A43F6"/>
    <w:rsid w:val="006A455A"/>
    <w:rsid w:val="006A49BD"/>
    <w:rsid w:val="006A798C"/>
    <w:rsid w:val="006A7F6A"/>
    <w:rsid w:val="006B0818"/>
    <w:rsid w:val="006B349F"/>
    <w:rsid w:val="006B3C3F"/>
    <w:rsid w:val="006B574B"/>
    <w:rsid w:val="006B7EB9"/>
    <w:rsid w:val="006C0C5B"/>
    <w:rsid w:val="006C2B3E"/>
    <w:rsid w:val="006C3016"/>
    <w:rsid w:val="006C3D5E"/>
    <w:rsid w:val="006C4083"/>
    <w:rsid w:val="006C46CD"/>
    <w:rsid w:val="006C47E0"/>
    <w:rsid w:val="006C72F8"/>
    <w:rsid w:val="006D0089"/>
    <w:rsid w:val="006D0B47"/>
    <w:rsid w:val="006D2A49"/>
    <w:rsid w:val="006D2D12"/>
    <w:rsid w:val="006D3596"/>
    <w:rsid w:val="006D4A4E"/>
    <w:rsid w:val="006D5F66"/>
    <w:rsid w:val="006D6381"/>
    <w:rsid w:val="006D777D"/>
    <w:rsid w:val="006D798D"/>
    <w:rsid w:val="006D7AF3"/>
    <w:rsid w:val="006E02B0"/>
    <w:rsid w:val="006E0F89"/>
    <w:rsid w:val="006E1D06"/>
    <w:rsid w:val="006E1FDB"/>
    <w:rsid w:val="006E250A"/>
    <w:rsid w:val="006E25CC"/>
    <w:rsid w:val="006E2D42"/>
    <w:rsid w:val="006E4F26"/>
    <w:rsid w:val="006E5019"/>
    <w:rsid w:val="006E5490"/>
    <w:rsid w:val="006E61C5"/>
    <w:rsid w:val="006E665F"/>
    <w:rsid w:val="006F0041"/>
    <w:rsid w:val="006F1353"/>
    <w:rsid w:val="006F14A5"/>
    <w:rsid w:val="006F167F"/>
    <w:rsid w:val="006F1AC3"/>
    <w:rsid w:val="006F2063"/>
    <w:rsid w:val="006F224F"/>
    <w:rsid w:val="006F2B47"/>
    <w:rsid w:val="006F2D49"/>
    <w:rsid w:val="006F2EF6"/>
    <w:rsid w:val="006F49D8"/>
    <w:rsid w:val="006F4C44"/>
    <w:rsid w:val="006F53B7"/>
    <w:rsid w:val="00701396"/>
    <w:rsid w:val="007013F6"/>
    <w:rsid w:val="00702C6C"/>
    <w:rsid w:val="00703494"/>
    <w:rsid w:val="0070468C"/>
    <w:rsid w:val="0070509A"/>
    <w:rsid w:val="00707EEC"/>
    <w:rsid w:val="0071065E"/>
    <w:rsid w:val="00712CBB"/>
    <w:rsid w:val="00713BC3"/>
    <w:rsid w:val="007144DE"/>
    <w:rsid w:val="0071511B"/>
    <w:rsid w:val="007152DA"/>
    <w:rsid w:val="00716315"/>
    <w:rsid w:val="007168BA"/>
    <w:rsid w:val="007169AD"/>
    <w:rsid w:val="00716ADE"/>
    <w:rsid w:val="00716E30"/>
    <w:rsid w:val="007178C9"/>
    <w:rsid w:val="00717D0F"/>
    <w:rsid w:val="0072001C"/>
    <w:rsid w:val="007206C6"/>
    <w:rsid w:val="007211D5"/>
    <w:rsid w:val="00721921"/>
    <w:rsid w:val="00721F06"/>
    <w:rsid w:val="007234CA"/>
    <w:rsid w:val="00724527"/>
    <w:rsid w:val="00724D48"/>
    <w:rsid w:val="0072510C"/>
    <w:rsid w:val="0072525D"/>
    <w:rsid w:val="007259AA"/>
    <w:rsid w:val="00726469"/>
    <w:rsid w:val="00726558"/>
    <w:rsid w:val="00730840"/>
    <w:rsid w:val="00730C73"/>
    <w:rsid w:val="007315FB"/>
    <w:rsid w:val="00731929"/>
    <w:rsid w:val="00731AAD"/>
    <w:rsid w:val="00731C98"/>
    <w:rsid w:val="0073252B"/>
    <w:rsid w:val="0073428A"/>
    <w:rsid w:val="00734F7E"/>
    <w:rsid w:val="00735D5B"/>
    <w:rsid w:val="00736446"/>
    <w:rsid w:val="007369A6"/>
    <w:rsid w:val="00736D1B"/>
    <w:rsid w:val="007373F6"/>
    <w:rsid w:val="0073794F"/>
    <w:rsid w:val="00740193"/>
    <w:rsid w:val="00740BCD"/>
    <w:rsid w:val="007419E2"/>
    <w:rsid w:val="00743BD7"/>
    <w:rsid w:val="0074476D"/>
    <w:rsid w:val="00744D1E"/>
    <w:rsid w:val="00746612"/>
    <w:rsid w:val="00747837"/>
    <w:rsid w:val="00750568"/>
    <w:rsid w:val="00750658"/>
    <w:rsid w:val="007518CE"/>
    <w:rsid w:val="007519D9"/>
    <w:rsid w:val="007559FB"/>
    <w:rsid w:val="00755ACE"/>
    <w:rsid w:val="007568D8"/>
    <w:rsid w:val="00757B94"/>
    <w:rsid w:val="00757DFB"/>
    <w:rsid w:val="00760949"/>
    <w:rsid w:val="00760BEB"/>
    <w:rsid w:val="00760D09"/>
    <w:rsid w:val="0076562F"/>
    <w:rsid w:val="007669C9"/>
    <w:rsid w:val="00770747"/>
    <w:rsid w:val="00773272"/>
    <w:rsid w:val="00773BCB"/>
    <w:rsid w:val="00774775"/>
    <w:rsid w:val="007748D0"/>
    <w:rsid w:val="00774C9A"/>
    <w:rsid w:val="00774D59"/>
    <w:rsid w:val="007757CC"/>
    <w:rsid w:val="00775C09"/>
    <w:rsid w:val="00775E28"/>
    <w:rsid w:val="0077694D"/>
    <w:rsid w:val="00777606"/>
    <w:rsid w:val="007805AF"/>
    <w:rsid w:val="00781866"/>
    <w:rsid w:val="00784FEF"/>
    <w:rsid w:val="00786336"/>
    <w:rsid w:val="00786FA2"/>
    <w:rsid w:val="007918B6"/>
    <w:rsid w:val="007925DF"/>
    <w:rsid w:val="0079280E"/>
    <w:rsid w:val="007938F3"/>
    <w:rsid w:val="007963CE"/>
    <w:rsid w:val="00796E04"/>
    <w:rsid w:val="0079750C"/>
    <w:rsid w:val="00797A14"/>
    <w:rsid w:val="007A01D2"/>
    <w:rsid w:val="007A3244"/>
    <w:rsid w:val="007A4E5D"/>
    <w:rsid w:val="007A5ED5"/>
    <w:rsid w:val="007A6AA8"/>
    <w:rsid w:val="007A6DD5"/>
    <w:rsid w:val="007B0052"/>
    <w:rsid w:val="007B011B"/>
    <w:rsid w:val="007B1637"/>
    <w:rsid w:val="007B345C"/>
    <w:rsid w:val="007B6226"/>
    <w:rsid w:val="007B6535"/>
    <w:rsid w:val="007B6E75"/>
    <w:rsid w:val="007B7D94"/>
    <w:rsid w:val="007C3A58"/>
    <w:rsid w:val="007C61C2"/>
    <w:rsid w:val="007C6432"/>
    <w:rsid w:val="007C66BB"/>
    <w:rsid w:val="007C7086"/>
    <w:rsid w:val="007C753E"/>
    <w:rsid w:val="007C78D2"/>
    <w:rsid w:val="007D284E"/>
    <w:rsid w:val="007D329D"/>
    <w:rsid w:val="007D362E"/>
    <w:rsid w:val="007D45B7"/>
    <w:rsid w:val="007D45DC"/>
    <w:rsid w:val="007D48CA"/>
    <w:rsid w:val="007D58F2"/>
    <w:rsid w:val="007D5DF3"/>
    <w:rsid w:val="007D6724"/>
    <w:rsid w:val="007D7C86"/>
    <w:rsid w:val="007E11EE"/>
    <w:rsid w:val="007E18FE"/>
    <w:rsid w:val="007E223A"/>
    <w:rsid w:val="007E2281"/>
    <w:rsid w:val="007E3EFE"/>
    <w:rsid w:val="007E44BF"/>
    <w:rsid w:val="007E51A6"/>
    <w:rsid w:val="007E5831"/>
    <w:rsid w:val="007E588E"/>
    <w:rsid w:val="007E5986"/>
    <w:rsid w:val="007E5E39"/>
    <w:rsid w:val="007E6FA7"/>
    <w:rsid w:val="007F0DD5"/>
    <w:rsid w:val="007F1336"/>
    <w:rsid w:val="007F1B2F"/>
    <w:rsid w:val="007F2165"/>
    <w:rsid w:val="007F386F"/>
    <w:rsid w:val="007F4BC5"/>
    <w:rsid w:val="007F5B46"/>
    <w:rsid w:val="007F6805"/>
    <w:rsid w:val="007F6D68"/>
    <w:rsid w:val="007F7495"/>
    <w:rsid w:val="0080148D"/>
    <w:rsid w:val="008041B3"/>
    <w:rsid w:val="00804572"/>
    <w:rsid w:val="00804D5D"/>
    <w:rsid w:val="008064C4"/>
    <w:rsid w:val="008069F4"/>
    <w:rsid w:val="00806B6D"/>
    <w:rsid w:val="00806D85"/>
    <w:rsid w:val="008101C4"/>
    <w:rsid w:val="008103B3"/>
    <w:rsid w:val="00812233"/>
    <w:rsid w:val="008129D5"/>
    <w:rsid w:val="0081359F"/>
    <w:rsid w:val="00814CB2"/>
    <w:rsid w:val="00815020"/>
    <w:rsid w:val="00820E44"/>
    <w:rsid w:val="00821492"/>
    <w:rsid w:val="0082188C"/>
    <w:rsid w:val="00822274"/>
    <w:rsid w:val="00822B60"/>
    <w:rsid w:val="008236BE"/>
    <w:rsid w:val="00823776"/>
    <w:rsid w:val="0082394C"/>
    <w:rsid w:val="00823FAF"/>
    <w:rsid w:val="0082409E"/>
    <w:rsid w:val="008263A8"/>
    <w:rsid w:val="008264BA"/>
    <w:rsid w:val="00826A64"/>
    <w:rsid w:val="00826F24"/>
    <w:rsid w:val="00830A5C"/>
    <w:rsid w:val="0083140F"/>
    <w:rsid w:val="00832A7A"/>
    <w:rsid w:val="008340A4"/>
    <w:rsid w:val="008346CC"/>
    <w:rsid w:val="00834A2E"/>
    <w:rsid w:val="008355D9"/>
    <w:rsid w:val="0083573D"/>
    <w:rsid w:val="008358FB"/>
    <w:rsid w:val="00835AA9"/>
    <w:rsid w:val="008365EC"/>
    <w:rsid w:val="00837315"/>
    <w:rsid w:val="00840913"/>
    <w:rsid w:val="00840EFC"/>
    <w:rsid w:val="00841602"/>
    <w:rsid w:val="00841EDE"/>
    <w:rsid w:val="00842934"/>
    <w:rsid w:val="00842BF9"/>
    <w:rsid w:val="0084352D"/>
    <w:rsid w:val="008456A4"/>
    <w:rsid w:val="00845700"/>
    <w:rsid w:val="008461B7"/>
    <w:rsid w:val="00846256"/>
    <w:rsid w:val="008465BB"/>
    <w:rsid w:val="00846D54"/>
    <w:rsid w:val="00846DE6"/>
    <w:rsid w:val="00847624"/>
    <w:rsid w:val="00847990"/>
    <w:rsid w:val="00850115"/>
    <w:rsid w:val="00850A97"/>
    <w:rsid w:val="00851926"/>
    <w:rsid w:val="00851DAC"/>
    <w:rsid w:val="00851F8F"/>
    <w:rsid w:val="0085213D"/>
    <w:rsid w:val="008524C8"/>
    <w:rsid w:val="00852947"/>
    <w:rsid w:val="00854E71"/>
    <w:rsid w:val="00855264"/>
    <w:rsid w:val="00856610"/>
    <w:rsid w:val="00856746"/>
    <w:rsid w:val="00861024"/>
    <w:rsid w:val="008613A3"/>
    <w:rsid w:val="008641F0"/>
    <w:rsid w:val="00864940"/>
    <w:rsid w:val="00866070"/>
    <w:rsid w:val="0086647D"/>
    <w:rsid w:val="0086707E"/>
    <w:rsid w:val="008714C8"/>
    <w:rsid w:val="00871C7D"/>
    <w:rsid w:val="00874A08"/>
    <w:rsid w:val="008754BE"/>
    <w:rsid w:val="008802C8"/>
    <w:rsid w:val="00880328"/>
    <w:rsid w:val="00880AFB"/>
    <w:rsid w:val="00880FF4"/>
    <w:rsid w:val="008824EB"/>
    <w:rsid w:val="00884AC3"/>
    <w:rsid w:val="00886BBA"/>
    <w:rsid w:val="00890685"/>
    <w:rsid w:val="00890E94"/>
    <w:rsid w:val="0089121B"/>
    <w:rsid w:val="00891533"/>
    <w:rsid w:val="008916DE"/>
    <w:rsid w:val="00892358"/>
    <w:rsid w:val="0089297A"/>
    <w:rsid w:val="00893B09"/>
    <w:rsid w:val="00894004"/>
    <w:rsid w:val="00895643"/>
    <w:rsid w:val="00895DEE"/>
    <w:rsid w:val="008960DE"/>
    <w:rsid w:val="00896465"/>
    <w:rsid w:val="00896BF6"/>
    <w:rsid w:val="008A0B58"/>
    <w:rsid w:val="008A1B29"/>
    <w:rsid w:val="008A2028"/>
    <w:rsid w:val="008A2201"/>
    <w:rsid w:val="008A28C9"/>
    <w:rsid w:val="008A2C8A"/>
    <w:rsid w:val="008A3555"/>
    <w:rsid w:val="008A4269"/>
    <w:rsid w:val="008A4608"/>
    <w:rsid w:val="008A4633"/>
    <w:rsid w:val="008A72C2"/>
    <w:rsid w:val="008A79A8"/>
    <w:rsid w:val="008B018A"/>
    <w:rsid w:val="008B3098"/>
    <w:rsid w:val="008B3FDF"/>
    <w:rsid w:val="008B655F"/>
    <w:rsid w:val="008C07EA"/>
    <w:rsid w:val="008C3770"/>
    <w:rsid w:val="008C377C"/>
    <w:rsid w:val="008C3A4A"/>
    <w:rsid w:val="008C3AC4"/>
    <w:rsid w:val="008C3B55"/>
    <w:rsid w:val="008C5274"/>
    <w:rsid w:val="008C64F1"/>
    <w:rsid w:val="008D1E8B"/>
    <w:rsid w:val="008D2A9E"/>
    <w:rsid w:val="008D36A3"/>
    <w:rsid w:val="008D3FA6"/>
    <w:rsid w:val="008D42C0"/>
    <w:rsid w:val="008D5188"/>
    <w:rsid w:val="008D7DF0"/>
    <w:rsid w:val="008E0604"/>
    <w:rsid w:val="008E0CD8"/>
    <w:rsid w:val="008E208A"/>
    <w:rsid w:val="008E26D2"/>
    <w:rsid w:val="008E2A98"/>
    <w:rsid w:val="008E58C7"/>
    <w:rsid w:val="008F1033"/>
    <w:rsid w:val="008F1162"/>
    <w:rsid w:val="008F2D14"/>
    <w:rsid w:val="008F2F2B"/>
    <w:rsid w:val="008F46E0"/>
    <w:rsid w:val="008F4EEE"/>
    <w:rsid w:val="008F61AC"/>
    <w:rsid w:val="00900B47"/>
    <w:rsid w:val="00902833"/>
    <w:rsid w:val="0090330F"/>
    <w:rsid w:val="00903542"/>
    <w:rsid w:val="00903717"/>
    <w:rsid w:val="00903AD2"/>
    <w:rsid w:val="00903DD7"/>
    <w:rsid w:val="00904A09"/>
    <w:rsid w:val="00904D7A"/>
    <w:rsid w:val="009058CC"/>
    <w:rsid w:val="009059EE"/>
    <w:rsid w:val="0090666A"/>
    <w:rsid w:val="0090694A"/>
    <w:rsid w:val="00906E17"/>
    <w:rsid w:val="00907122"/>
    <w:rsid w:val="00907494"/>
    <w:rsid w:val="00910AD6"/>
    <w:rsid w:val="00910D11"/>
    <w:rsid w:val="00911B37"/>
    <w:rsid w:val="00913088"/>
    <w:rsid w:val="00914592"/>
    <w:rsid w:val="0091559C"/>
    <w:rsid w:val="00915F34"/>
    <w:rsid w:val="009170C5"/>
    <w:rsid w:val="00920B7C"/>
    <w:rsid w:val="009218A4"/>
    <w:rsid w:val="0092240E"/>
    <w:rsid w:val="00922C16"/>
    <w:rsid w:val="0092402F"/>
    <w:rsid w:val="00924CAE"/>
    <w:rsid w:val="00924F7B"/>
    <w:rsid w:val="009319B3"/>
    <w:rsid w:val="00932084"/>
    <w:rsid w:val="0093293A"/>
    <w:rsid w:val="0093562E"/>
    <w:rsid w:val="009371A1"/>
    <w:rsid w:val="0093728A"/>
    <w:rsid w:val="00941D7B"/>
    <w:rsid w:val="00942507"/>
    <w:rsid w:val="00942577"/>
    <w:rsid w:val="00942EA7"/>
    <w:rsid w:val="00943BDF"/>
    <w:rsid w:val="00943EDD"/>
    <w:rsid w:val="00943EE1"/>
    <w:rsid w:val="00944FA6"/>
    <w:rsid w:val="00945500"/>
    <w:rsid w:val="00947430"/>
    <w:rsid w:val="009506DD"/>
    <w:rsid w:val="009507DF"/>
    <w:rsid w:val="0095103C"/>
    <w:rsid w:val="00952971"/>
    <w:rsid w:val="00953026"/>
    <w:rsid w:val="009532F5"/>
    <w:rsid w:val="009542CA"/>
    <w:rsid w:val="009545BE"/>
    <w:rsid w:val="00955B0E"/>
    <w:rsid w:val="00955FC9"/>
    <w:rsid w:val="00956460"/>
    <w:rsid w:val="00956FA5"/>
    <w:rsid w:val="00957005"/>
    <w:rsid w:val="0095763F"/>
    <w:rsid w:val="0096397D"/>
    <w:rsid w:val="00964573"/>
    <w:rsid w:val="009651AF"/>
    <w:rsid w:val="00966203"/>
    <w:rsid w:val="00966E43"/>
    <w:rsid w:val="0096765C"/>
    <w:rsid w:val="00967A49"/>
    <w:rsid w:val="0097014A"/>
    <w:rsid w:val="009708CB"/>
    <w:rsid w:val="0097182C"/>
    <w:rsid w:val="009733BC"/>
    <w:rsid w:val="009737A9"/>
    <w:rsid w:val="00973AF0"/>
    <w:rsid w:val="00974427"/>
    <w:rsid w:val="00976563"/>
    <w:rsid w:val="0098085D"/>
    <w:rsid w:val="009809CF"/>
    <w:rsid w:val="0098131C"/>
    <w:rsid w:val="00981F27"/>
    <w:rsid w:val="0098320E"/>
    <w:rsid w:val="009845C7"/>
    <w:rsid w:val="00985B16"/>
    <w:rsid w:val="00985B34"/>
    <w:rsid w:val="0098653A"/>
    <w:rsid w:val="0098717B"/>
    <w:rsid w:val="00987529"/>
    <w:rsid w:val="00987A81"/>
    <w:rsid w:val="00990387"/>
    <w:rsid w:val="00990D5E"/>
    <w:rsid w:val="00991F1E"/>
    <w:rsid w:val="009934D2"/>
    <w:rsid w:val="00994414"/>
    <w:rsid w:val="00994773"/>
    <w:rsid w:val="00994B45"/>
    <w:rsid w:val="009969B2"/>
    <w:rsid w:val="009969FC"/>
    <w:rsid w:val="00997D42"/>
    <w:rsid w:val="009A338A"/>
    <w:rsid w:val="009A4B3E"/>
    <w:rsid w:val="009A7789"/>
    <w:rsid w:val="009B2566"/>
    <w:rsid w:val="009B43D0"/>
    <w:rsid w:val="009B5840"/>
    <w:rsid w:val="009C1307"/>
    <w:rsid w:val="009C13AC"/>
    <w:rsid w:val="009C1AD3"/>
    <w:rsid w:val="009C2AE8"/>
    <w:rsid w:val="009C448F"/>
    <w:rsid w:val="009C5307"/>
    <w:rsid w:val="009C6038"/>
    <w:rsid w:val="009C67E8"/>
    <w:rsid w:val="009C6D1B"/>
    <w:rsid w:val="009C6DB0"/>
    <w:rsid w:val="009C7133"/>
    <w:rsid w:val="009C75C2"/>
    <w:rsid w:val="009C77B4"/>
    <w:rsid w:val="009C7ED9"/>
    <w:rsid w:val="009D030B"/>
    <w:rsid w:val="009D1040"/>
    <w:rsid w:val="009D5B3D"/>
    <w:rsid w:val="009D5CD8"/>
    <w:rsid w:val="009D7490"/>
    <w:rsid w:val="009D7DCC"/>
    <w:rsid w:val="009E0669"/>
    <w:rsid w:val="009E0ABF"/>
    <w:rsid w:val="009E23CB"/>
    <w:rsid w:val="009E23D0"/>
    <w:rsid w:val="009E36CA"/>
    <w:rsid w:val="009E3B3E"/>
    <w:rsid w:val="009E41AE"/>
    <w:rsid w:val="009E5683"/>
    <w:rsid w:val="009E58B7"/>
    <w:rsid w:val="009E5A93"/>
    <w:rsid w:val="009E650C"/>
    <w:rsid w:val="009E75AA"/>
    <w:rsid w:val="009E7A81"/>
    <w:rsid w:val="009F0EA3"/>
    <w:rsid w:val="009F3166"/>
    <w:rsid w:val="009F43C1"/>
    <w:rsid w:val="009F58E0"/>
    <w:rsid w:val="009F6BB7"/>
    <w:rsid w:val="009F7B88"/>
    <w:rsid w:val="00A01A3D"/>
    <w:rsid w:val="00A02074"/>
    <w:rsid w:val="00A03D8B"/>
    <w:rsid w:val="00A03F80"/>
    <w:rsid w:val="00A04053"/>
    <w:rsid w:val="00A0694E"/>
    <w:rsid w:val="00A072E6"/>
    <w:rsid w:val="00A10977"/>
    <w:rsid w:val="00A1172F"/>
    <w:rsid w:val="00A12824"/>
    <w:rsid w:val="00A13592"/>
    <w:rsid w:val="00A139C6"/>
    <w:rsid w:val="00A14AC1"/>
    <w:rsid w:val="00A16C02"/>
    <w:rsid w:val="00A21537"/>
    <w:rsid w:val="00A22804"/>
    <w:rsid w:val="00A22D7B"/>
    <w:rsid w:val="00A24759"/>
    <w:rsid w:val="00A25946"/>
    <w:rsid w:val="00A25F86"/>
    <w:rsid w:val="00A26032"/>
    <w:rsid w:val="00A27EAE"/>
    <w:rsid w:val="00A30837"/>
    <w:rsid w:val="00A31770"/>
    <w:rsid w:val="00A31F77"/>
    <w:rsid w:val="00A32881"/>
    <w:rsid w:val="00A32D99"/>
    <w:rsid w:val="00A332B9"/>
    <w:rsid w:val="00A34BDC"/>
    <w:rsid w:val="00A35484"/>
    <w:rsid w:val="00A37C6C"/>
    <w:rsid w:val="00A40AC7"/>
    <w:rsid w:val="00A428F7"/>
    <w:rsid w:val="00A4384C"/>
    <w:rsid w:val="00A465EC"/>
    <w:rsid w:val="00A51761"/>
    <w:rsid w:val="00A51E1A"/>
    <w:rsid w:val="00A5327A"/>
    <w:rsid w:val="00A535D3"/>
    <w:rsid w:val="00A536B8"/>
    <w:rsid w:val="00A5556C"/>
    <w:rsid w:val="00A616AE"/>
    <w:rsid w:val="00A6208E"/>
    <w:rsid w:val="00A6285A"/>
    <w:rsid w:val="00A63524"/>
    <w:rsid w:val="00A64BC4"/>
    <w:rsid w:val="00A64E65"/>
    <w:rsid w:val="00A65CC9"/>
    <w:rsid w:val="00A704D2"/>
    <w:rsid w:val="00A73345"/>
    <w:rsid w:val="00A76495"/>
    <w:rsid w:val="00A76DF8"/>
    <w:rsid w:val="00A80309"/>
    <w:rsid w:val="00A81083"/>
    <w:rsid w:val="00A81C47"/>
    <w:rsid w:val="00A840CA"/>
    <w:rsid w:val="00A84D33"/>
    <w:rsid w:val="00A85337"/>
    <w:rsid w:val="00A85531"/>
    <w:rsid w:val="00A85856"/>
    <w:rsid w:val="00A8686F"/>
    <w:rsid w:val="00A8742F"/>
    <w:rsid w:val="00A87BB6"/>
    <w:rsid w:val="00A9012E"/>
    <w:rsid w:val="00A910D2"/>
    <w:rsid w:val="00A92168"/>
    <w:rsid w:val="00A92A1E"/>
    <w:rsid w:val="00A935EA"/>
    <w:rsid w:val="00A9388F"/>
    <w:rsid w:val="00A93D84"/>
    <w:rsid w:val="00A94232"/>
    <w:rsid w:val="00A942EB"/>
    <w:rsid w:val="00A94C3C"/>
    <w:rsid w:val="00A9531D"/>
    <w:rsid w:val="00A95697"/>
    <w:rsid w:val="00A957A0"/>
    <w:rsid w:val="00A95999"/>
    <w:rsid w:val="00A96F23"/>
    <w:rsid w:val="00A971D7"/>
    <w:rsid w:val="00AA0435"/>
    <w:rsid w:val="00AA0D72"/>
    <w:rsid w:val="00AA1B88"/>
    <w:rsid w:val="00AA26DC"/>
    <w:rsid w:val="00AA365C"/>
    <w:rsid w:val="00AA3E8C"/>
    <w:rsid w:val="00AA4190"/>
    <w:rsid w:val="00AA4B71"/>
    <w:rsid w:val="00AA5CAF"/>
    <w:rsid w:val="00AA68C5"/>
    <w:rsid w:val="00AA6FA6"/>
    <w:rsid w:val="00AB0128"/>
    <w:rsid w:val="00AB0132"/>
    <w:rsid w:val="00AB0465"/>
    <w:rsid w:val="00AB0988"/>
    <w:rsid w:val="00AB0D79"/>
    <w:rsid w:val="00AB1530"/>
    <w:rsid w:val="00AB1AC6"/>
    <w:rsid w:val="00AB2CB1"/>
    <w:rsid w:val="00AB4470"/>
    <w:rsid w:val="00AB4540"/>
    <w:rsid w:val="00AB51E0"/>
    <w:rsid w:val="00AB560C"/>
    <w:rsid w:val="00AB6EBF"/>
    <w:rsid w:val="00AC1460"/>
    <w:rsid w:val="00AC32D4"/>
    <w:rsid w:val="00AC517A"/>
    <w:rsid w:val="00AC6082"/>
    <w:rsid w:val="00AC617F"/>
    <w:rsid w:val="00AC6AC9"/>
    <w:rsid w:val="00AC765A"/>
    <w:rsid w:val="00AC7FEE"/>
    <w:rsid w:val="00AD0CD1"/>
    <w:rsid w:val="00AD0FA8"/>
    <w:rsid w:val="00AD1388"/>
    <w:rsid w:val="00AD1ADB"/>
    <w:rsid w:val="00AD26DB"/>
    <w:rsid w:val="00AD2801"/>
    <w:rsid w:val="00AD6A85"/>
    <w:rsid w:val="00AD6E80"/>
    <w:rsid w:val="00AD7197"/>
    <w:rsid w:val="00AD747F"/>
    <w:rsid w:val="00AE0141"/>
    <w:rsid w:val="00AE0E75"/>
    <w:rsid w:val="00AE1135"/>
    <w:rsid w:val="00AE183A"/>
    <w:rsid w:val="00AE2BD7"/>
    <w:rsid w:val="00AE2C20"/>
    <w:rsid w:val="00AE3794"/>
    <w:rsid w:val="00AE4960"/>
    <w:rsid w:val="00AE5581"/>
    <w:rsid w:val="00AE626E"/>
    <w:rsid w:val="00AE655A"/>
    <w:rsid w:val="00AF04A6"/>
    <w:rsid w:val="00AF21B9"/>
    <w:rsid w:val="00AF390C"/>
    <w:rsid w:val="00AF3A8D"/>
    <w:rsid w:val="00AF3DBB"/>
    <w:rsid w:val="00AF3F19"/>
    <w:rsid w:val="00AF4A2D"/>
    <w:rsid w:val="00AF4B46"/>
    <w:rsid w:val="00AF7822"/>
    <w:rsid w:val="00AF7E6A"/>
    <w:rsid w:val="00B0041D"/>
    <w:rsid w:val="00B01ED7"/>
    <w:rsid w:val="00B01F99"/>
    <w:rsid w:val="00B03745"/>
    <w:rsid w:val="00B0578B"/>
    <w:rsid w:val="00B062CC"/>
    <w:rsid w:val="00B064D6"/>
    <w:rsid w:val="00B069AF"/>
    <w:rsid w:val="00B10CBE"/>
    <w:rsid w:val="00B1122E"/>
    <w:rsid w:val="00B11923"/>
    <w:rsid w:val="00B1192E"/>
    <w:rsid w:val="00B11C23"/>
    <w:rsid w:val="00B12326"/>
    <w:rsid w:val="00B12AA1"/>
    <w:rsid w:val="00B135CF"/>
    <w:rsid w:val="00B13A1B"/>
    <w:rsid w:val="00B13F00"/>
    <w:rsid w:val="00B14215"/>
    <w:rsid w:val="00B15D2C"/>
    <w:rsid w:val="00B16457"/>
    <w:rsid w:val="00B16960"/>
    <w:rsid w:val="00B16EA6"/>
    <w:rsid w:val="00B17966"/>
    <w:rsid w:val="00B2053E"/>
    <w:rsid w:val="00B23319"/>
    <w:rsid w:val="00B23E46"/>
    <w:rsid w:val="00B244AC"/>
    <w:rsid w:val="00B25513"/>
    <w:rsid w:val="00B274DE"/>
    <w:rsid w:val="00B27C90"/>
    <w:rsid w:val="00B33828"/>
    <w:rsid w:val="00B3430A"/>
    <w:rsid w:val="00B34D24"/>
    <w:rsid w:val="00B35C8F"/>
    <w:rsid w:val="00B37652"/>
    <w:rsid w:val="00B41840"/>
    <w:rsid w:val="00B42574"/>
    <w:rsid w:val="00B43760"/>
    <w:rsid w:val="00B4428C"/>
    <w:rsid w:val="00B443B3"/>
    <w:rsid w:val="00B45EE7"/>
    <w:rsid w:val="00B46470"/>
    <w:rsid w:val="00B47009"/>
    <w:rsid w:val="00B472E5"/>
    <w:rsid w:val="00B47AD1"/>
    <w:rsid w:val="00B50880"/>
    <w:rsid w:val="00B51266"/>
    <w:rsid w:val="00B51335"/>
    <w:rsid w:val="00B51727"/>
    <w:rsid w:val="00B53CFE"/>
    <w:rsid w:val="00B55358"/>
    <w:rsid w:val="00B55D0F"/>
    <w:rsid w:val="00B616AC"/>
    <w:rsid w:val="00B61959"/>
    <w:rsid w:val="00B61B7F"/>
    <w:rsid w:val="00B61DB1"/>
    <w:rsid w:val="00B6278C"/>
    <w:rsid w:val="00B64266"/>
    <w:rsid w:val="00B64789"/>
    <w:rsid w:val="00B64B72"/>
    <w:rsid w:val="00B6568D"/>
    <w:rsid w:val="00B65CFC"/>
    <w:rsid w:val="00B6614A"/>
    <w:rsid w:val="00B66EF3"/>
    <w:rsid w:val="00B66FCC"/>
    <w:rsid w:val="00B67E9A"/>
    <w:rsid w:val="00B67FC6"/>
    <w:rsid w:val="00B70406"/>
    <w:rsid w:val="00B706D5"/>
    <w:rsid w:val="00B70EBE"/>
    <w:rsid w:val="00B7111B"/>
    <w:rsid w:val="00B71E70"/>
    <w:rsid w:val="00B72127"/>
    <w:rsid w:val="00B72C65"/>
    <w:rsid w:val="00B732CE"/>
    <w:rsid w:val="00B74892"/>
    <w:rsid w:val="00B74C8A"/>
    <w:rsid w:val="00B74C92"/>
    <w:rsid w:val="00B769FD"/>
    <w:rsid w:val="00B8235B"/>
    <w:rsid w:val="00B8241F"/>
    <w:rsid w:val="00B82CAC"/>
    <w:rsid w:val="00B83C66"/>
    <w:rsid w:val="00B859B7"/>
    <w:rsid w:val="00B86452"/>
    <w:rsid w:val="00B90DB0"/>
    <w:rsid w:val="00B9182F"/>
    <w:rsid w:val="00B91EFA"/>
    <w:rsid w:val="00B93E9A"/>
    <w:rsid w:val="00B95272"/>
    <w:rsid w:val="00B96286"/>
    <w:rsid w:val="00BA0071"/>
    <w:rsid w:val="00BA0EF7"/>
    <w:rsid w:val="00BA1603"/>
    <w:rsid w:val="00BA2804"/>
    <w:rsid w:val="00BA38A0"/>
    <w:rsid w:val="00BA4460"/>
    <w:rsid w:val="00BA4CFD"/>
    <w:rsid w:val="00BA5028"/>
    <w:rsid w:val="00BA51C7"/>
    <w:rsid w:val="00BA568D"/>
    <w:rsid w:val="00BA74AB"/>
    <w:rsid w:val="00BA7B2C"/>
    <w:rsid w:val="00BB0006"/>
    <w:rsid w:val="00BB1772"/>
    <w:rsid w:val="00BB2910"/>
    <w:rsid w:val="00BB2DD5"/>
    <w:rsid w:val="00BB3069"/>
    <w:rsid w:val="00BB3704"/>
    <w:rsid w:val="00BB40A3"/>
    <w:rsid w:val="00BB5CF3"/>
    <w:rsid w:val="00BB672C"/>
    <w:rsid w:val="00BB6829"/>
    <w:rsid w:val="00BB7745"/>
    <w:rsid w:val="00BB79F8"/>
    <w:rsid w:val="00BC1F57"/>
    <w:rsid w:val="00BC27DE"/>
    <w:rsid w:val="00BC51E2"/>
    <w:rsid w:val="00BC65BE"/>
    <w:rsid w:val="00BC72F3"/>
    <w:rsid w:val="00BD0A35"/>
    <w:rsid w:val="00BD0AE5"/>
    <w:rsid w:val="00BD0ECC"/>
    <w:rsid w:val="00BD1050"/>
    <w:rsid w:val="00BD1472"/>
    <w:rsid w:val="00BD2AE0"/>
    <w:rsid w:val="00BD2FD9"/>
    <w:rsid w:val="00BD4D77"/>
    <w:rsid w:val="00BD5A2B"/>
    <w:rsid w:val="00BD5A3D"/>
    <w:rsid w:val="00BD6208"/>
    <w:rsid w:val="00BD62FE"/>
    <w:rsid w:val="00BD719F"/>
    <w:rsid w:val="00BE0487"/>
    <w:rsid w:val="00BE1C32"/>
    <w:rsid w:val="00BE259C"/>
    <w:rsid w:val="00BE3EA8"/>
    <w:rsid w:val="00BE471A"/>
    <w:rsid w:val="00BE485A"/>
    <w:rsid w:val="00BE579A"/>
    <w:rsid w:val="00BE70B1"/>
    <w:rsid w:val="00BE7480"/>
    <w:rsid w:val="00BE7484"/>
    <w:rsid w:val="00BE7F95"/>
    <w:rsid w:val="00BF036A"/>
    <w:rsid w:val="00BF03E4"/>
    <w:rsid w:val="00BF04C4"/>
    <w:rsid w:val="00BF070E"/>
    <w:rsid w:val="00BF1AB0"/>
    <w:rsid w:val="00BF21BF"/>
    <w:rsid w:val="00BF30A7"/>
    <w:rsid w:val="00BF412F"/>
    <w:rsid w:val="00BF4C5F"/>
    <w:rsid w:val="00BF597F"/>
    <w:rsid w:val="00BF61FB"/>
    <w:rsid w:val="00BF6C56"/>
    <w:rsid w:val="00BF6DE9"/>
    <w:rsid w:val="00BF7267"/>
    <w:rsid w:val="00BF7447"/>
    <w:rsid w:val="00C00351"/>
    <w:rsid w:val="00C013E4"/>
    <w:rsid w:val="00C01D4B"/>
    <w:rsid w:val="00C03AD9"/>
    <w:rsid w:val="00C044C9"/>
    <w:rsid w:val="00C0503D"/>
    <w:rsid w:val="00C06386"/>
    <w:rsid w:val="00C067E8"/>
    <w:rsid w:val="00C06F9F"/>
    <w:rsid w:val="00C10231"/>
    <w:rsid w:val="00C10485"/>
    <w:rsid w:val="00C10A37"/>
    <w:rsid w:val="00C11371"/>
    <w:rsid w:val="00C12874"/>
    <w:rsid w:val="00C12B1E"/>
    <w:rsid w:val="00C130DC"/>
    <w:rsid w:val="00C14AA7"/>
    <w:rsid w:val="00C15C90"/>
    <w:rsid w:val="00C204EC"/>
    <w:rsid w:val="00C20A3B"/>
    <w:rsid w:val="00C20A8D"/>
    <w:rsid w:val="00C20D5B"/>
    <w:rsid w:val="00C21028"/>
    <w:rsid w:val="00C2287B"/>
    <w:rsid w:val="00C22D70"/>
    <w:rsid w:val="00C22FFB"/>
    <w:rsid w:val="00C23771"/>
    <w:rsid w:val="00C24F02"/>
    <w:rsid w:val="00C27DBD"/>
    <w:rsid w:val="00C32380"/>
    <w:rsid w:val="00C344E9"/>
    <w:rsid w:val="00C3507E"/>
    <w:rsid w:val="00C356E6"/>
    <w:rsid w:val="00C368D6"/>
    <w:rsid w:val="00C36D8E"/>
    <w:rsid w:val="00C37860"/>
    <w:rsid w:val="00C4004E"/>
    <w:rsid w:val="00C40759"/>
    <w:rsid w:val="00C408AE"/>
    <w:rsid w:val="00C41A5C"/>
    <w:rsid w:val="00C4496C"/>
    <w:rsid w:val="00C44F06"/>
    <w:rsid w:val="00C45AC5"/>
    <w:rsid w:val="00C4618D"/>
    <w:rsid w:val="00C46266"/>
    <w:rsid w:val="00C47313"/>
    <w:rsid w:val="00C50488"/>
    <w:rsid w:val="00C52572"/>
    <w:rsid w:val="00C56860"/>
    <w:rsid w:val="00C62AFF"/>
    <w:rsid w:val="00C62F14"/>
    <w:rsid w:val="00C63276"/>
    <w:rsid w:val="00C63D7E"/>
    <w:rsid w:val="00C6418B"/>
    <w:rsid w:val="00C65804"/>
    <w:rsid w:val="00C67738"/>
    <w:rsid w:val="00C67EA7"/>
    <w:rsid w:val="00C67F04"/>
    <w:rsid w:val="00C720B4"/>
    <w:rsid w:val="00C72B32"/>
    <w:rsid w:val="00C73081"/>
    <w:rsid w:val="00C74CF6"/>
    <w:rsid w:val="00C75296"/>
    <w:rsid w:val="00C7728D"/>
    <w:rsid w:val="00C77445"/>
    <w:rsid w:val="00C77844"/>
    <w:rsid w:val="00C8095D"/>
    <w:rsid w:val="00C81229"/>
    <w:rsid w:val="00C813F4"/>
    <w:rsid w:val="00C822D5"/>
    <w:rsid w:val="00C82C05"/>
    <w:rsid w:val="00C82FC3"/>
    <w:rsid w:val="00C83909"/>
    <w:rsid w:val="00C83B9E"/>
    <w:rsid w:val="00C84AE0"/>
    <w:rsid w:val="00C85EA0"/>
    <w:rsid w:val="00C90F54"/>
    <w:rsid w:val="00C91411"/>
    <w:rsid w:val="00C934DF"/>
    <w:rsid w:val="00C93B79"/>
    <w:rsid w:val="00C947D8"/>
    <w:rsid w:val="00C950F4"/>
    <w:rsid w:val="00C968B6"/>
    <w:rsid w:val="00C9750E"/>
    <w:rsid w:val="00C97A62"/>
    <w:rsid w:val="00CA13FC"/>
    <w:rsid w:val="00CA14C3"/>
    <w:rsid w:val="00CA191C"/>
    <w:rsid w:val="00CA1A47"/>
    <w:rsid w:val="00CA212C"/>
    <w:rsid w:val="00CA21AE"/>
    <w:rsid w:val="00CA3220"/>
    <w:rsid w:val="00CA430B"/>
    <w:rsid w:val="00CA4F34"/>
    <w:rsid w:val="00CA504B"/>
    <w:rsid w:val="00CA564D"/>
    <w:rsid w:val="00CA5EE0"/>
    <w:rsid w:val="00CA7FF9"/>
    <w:rsid w:val="00CB31F4"/>
    <w:rsid w:val="00CB66BF"/>
    <w:rsid w:val="00CB7447"/>
    <w:rsid w:val="00CC0D53"/>
    <w:rsid w:val="00CC17A4"/>
    <w:rsid w:val="00CC3AFA"/>
    <w:rsid w:val="00CC3F21"/>
    <w:rsid w:val="00CC663D"/>
    <w:rsid w:val="00CC7FC8"/>
    <w:rsid w:val="00CD0C5F"/>
    <w:rsid w:val="00CD10A5"/>
    <w:rsid w:val="00CD33E4"/>
    <w:rsid w:val="00CD41DB"/>
    <w:rsid w:val="00CD5FD5"/>
    <w:rsid w:val="00CD65CD"/>
    <w:rsid w:val="00CD6D12"/>
    <w:rsid w:val="00CD7E66"/>
    <w:rsid w:val="00CE049E"/>
    <w:rsid w:val="00CE0B7D"/>
    <w:rsid w:val="00CE12A2"/>
    <w:rsid w:val="00CE19B5"/>
    <w:rsid w:val="00CE22E3"/>
    <w:rsid w:val="00CE260F"/>
    <w:rsid w:val="00CE2CD0"/>
    <w:rsid w:val="00CE549F"/>
    <w:rsid w:val="00CE6471"/>
    <w:rsid w:val="00CE7BA1"/>
    <w:rsid w:val="00CF161B"/>
    <w:rsid w:val="00CF1E61"/>
    <w:rsid w:val="00CF39ED"/>
    <w:rsid w:val="00CF4D8C"/>
    <w:rsid w:val="00CF6A3F"/>
    <w:rsid w:val="00CF6E24"/>
    <w:rsid w:val="00D011B3"/>
    <w:rsid w:val="00D016AB"/>
    <w:rsid w:val="00D018A2"/>
    <w:rsid w:val="00D01B7A"/>
    <w:rsid w:val="00D01D22"/>
    <w:rsid w:val="00D02B16"/>
    <w:rsid w:val="00D03AC4"/>
    <w:rsid w:val="00D07E01"/>
    <w:rsid w:val="00D102ED"/>
    <w:rsid w:val="00D11371"/>
    <w:rsid w:val="00D1320E"/>
    <w:rsid w:val="00D14078"/>
    <w:rsid w:val="00D14B30"/>
    <w:rsid w:val="00D14ECD"/>
    <w:rsid w:val="00D14FDD"/>
    <w:rsid w:val="00D164E4"/>
    <w:rsid w:val="00D2354A"/>
    <w:rsid w:val="00D236EC"/>
    <w:rsid w:val="00D2390A"/>
    <w:rsid w:val="00D244A8"/>
    <w:rsid w:val="00D2530D"/>
    <w:rsid w:val="00D26747"/>
    <w:rsid w:val="00D26DDD"/>
    <w:rsid w:val="00D27057"/>
    <w:rsid w:val="00D30872"/>
    <w:rsid w:val="00D31270"/>
    <w:rsid w:val="00D32BC1"/>
    <w:rsid w:val="00D34076"/>
    <w:rsid w:val="00D40C64"/>
    <w:rsid w:val="00D4180B"/>
    <w:rsid w:val="00D41A77"/>
    <w:rsid w:val="00D420AC"/>
    <w:rsid w:val="00D42A0A"/>
    <w:rsid w:val="00D43AA7"/>
    <w:rsid w:val="00D44CBA"/>
    <w:rsid w:val="00D45452"/>
    <w:rsid w:val="00D46B50"/>
    <w:rsid w:val="00D47D1D"/>
    <w:rsid w:val="00D51EAA"/>
    <w:rsid w:val="00D52BD8"/>
    <w:rsid w:val="00D54403"/>
    <w:rsid w:val="00D548B1"/>
    <w:rsid w:val="00D56741"/>
    <w:rsid w:val="00D572B5"/>
    <w:rsid w:val="00D610CE"/>
    <w:rsid w:val="00D61209"/>
    <w:rsid w:val="00D620FA"/>
    <w:rsid w:val="00D62BE2"/>
    <w:rsid w:val="00D63A45"/>
    <w:rsid w:val="00D64F5B"/>
    <w:rsid w:val="00D6551F"/>
    <w:rsid w:val="00D66615"/>
    <w:rsid w:val="00D66EEC"/>
    <w:rsid w:val="00D670CF"/>
    <w:rsid w:val="00D677CB"/>
    <w:rsid w:val="00D67895"/>
    <w:rsid w:val="00D67A82"/>
    <w:rsid w:val="00D67BD0"/>
    <w:rsid w:val="00D70938"/>
    <w:rsid w:val="00D71610"/>
    <w:rsid w:val="00D71B6D"/>
    <w:rsid w:val="00D72207"/>
    <w:rsid w:val="00D72904"/>
    <w:rsid w:val="00D72ACF"/>
    <w:rsid w:val="00D72B8B"/>
    <w:rsid w:val="00D7371F"/>
    <w:rsid w:val="00D738A9"/>
    <w:rsid w:val="00D73A15"/>
    <w:rsid w:val="00D750E2"/>
    <w:rsid w:val="00D75FAE"/>
    <w:rsid w:val="00D76623"/>
    <w:rsid w:val="00D77AE2"/>
    <w:rsid w:val="00D77E3F"/>
    <w:rsid w:val="00D80197"/>
    <w:rsid w:val="00D806D0"/>
    <w:rsid w:val="00D80D2B"/>
    <w:rsid w:val="00D8173A"/>
    <w:rsid w:val="00D82803"/>
    <w:rsid w:val="00D8405B"/>
    <w:rsid w:val="00D85075"/>
    <w:rsid w:val="00D86CAA"/>
    <w:rsid w:val="00D90491"/>
    <w:rsid w:val="00D9295F"/>
    <w:rsid w:val="00D9337D"/>
    <w:rsid w:val="00D93AAE"/>
    <w:rsid w:val="00D940EC"/>
    <w:rsid w:val="00D9417B"/>
    <w:rsid w:val="00D94640"/>
    <w:rsid w:val="00D95DEE"/>
    <w:rsid w:val="00D96C76"/>
    <w:rsid w:val="00DA0143"/>
    <w:rsid w:val="00DA18FF"/>
    <w:rsid w:val="00DA1AF2"/>
    <w:rsid w:val="00DA22E9"/>
    <w:rsid w:val="00DA2431"/>
    <w:rsid w:val="00DA36DA"/>
    <w:rsid w:val="00DA3EE5"/>
    <w:rsid w:val="00DA65F7"/>
    <w:rsid w:val="00DB2B05"/>
    <w:rsid w:val="00DB4814"/>
    <w:rsid w:val="00DB6505"/>
    <w:rsid w:val="00DB6AB6"/>
    <w:rsid w:val="00DB6B14"/>
    <w:rsid w:val="00DB72A9"/>
    <w:rsid w:val="00DB7E7F"/>
    <w:rsid w:val="00DC248D"/>
    <w:rsid w:val="00DC2673"/>
    <w:rsid w:val="00DC3186"/>
    <w:rsid w:val="00DC33BF"/>
    <w:rsid w:val="00DC4CD5"/>
    <w:rsid w:val="00DC5455"/>
    <w:rsid w:val="00DC5873"/>
    <w:rsid w:val="00DC58A8"/>
    <w:rsid w:val="00DC59C8"/>
    <w:rsid w:val="00DC7D2A"/>
    <w:rsid w:val="00DD180E"/>
    <w:rsid w:val="00DD1FC7"/>
    <w:rsid w:val="00DD200E"/>
    <w:rsid w:val="00DD3CDC"/>
    <w:rsid w:val="00DD4D59"/>
    <w:rsid w:val="00DD60DE"/>
    <w:rsid w:val="00DD6AE8"/>
    <w:rsid w:val="00DD743A"/>
    <w:rsid w:val="00DD7CE4"/>
    <w:rsid w:val="00DE152C"/>
    <w:rsid w:val="00DE32FE"/>
    <w:rsid w:val="00DE3DBF"/>
    <w:rsid w:val="00DE4354"/>
    <w:rsid w:val="00DE5417"/>
    <w:rsid w:val="00DE58DE"/>
    <w:rsid w:val="00DE6009"/>
    <w:rsid w:val="00DE68A5"/>
    <w:rsid w:val="00DE782F"/>
    <w:rsid w:val="00DE78E5"/>
    <w:rsid w:val="00DE7C70"/>
    <w:rsid w:val="00DF0708"/>
    <w:rsid w:val="00DF1EC9"/>
    <w:rsid w:val="00DF2251"/>
    <w:rsid w:val="00DF2BFE"/>
    <w:rsid w:val="00DF42FF"/>
    <w:rsid w:val="00DF47F1"/>
    <w:rsid w:val="00DF4FD4"/>
    <w:rsid w:val="00DF5064"/>
    <w:rsid w:val="00DF5611"/>
    <w:rsid w:val="00DF5A38"/>
    <w:rsid w:val="00DF5B96"/>
    <w:rsid w:val="00DF5F6F"/>
    <w:rsid w:val="00DF694F"/>
    <w:rsid w:val="00E00E21"/>
    <w:rsid w:val="00E01E35"/>
    <w:rsid w:val="00E02D99"/>
    <w:rsid w:val="00E03B99"/>
    <w:rsid w:val="00E05C4D"/>
    <w:rsid w:val="00E05F9C"/>
    <w:rsid w:val="00E07BE8"/>
    <w:rsid w:val="00E10227"/>
    <w:rsid w:val="00E112F4"/>
    <w:rsid w:val="00E12645"/>
    <w:rsid w:val="00E12A30"/>
    <w:rsid w:val="00E14C06"/>
    <w:rsid w:val="00E150BA"/>
    <w:rsid w:val="00E15BBB"/>
    <w:rsid w:val="00E17322"/>
    <w:rsid w:val="00E22924"/>
    <w:rsid w:val="00E246B7"/>
    <w:rsid w:val="00E24E68"/>
    <w:rsid w:val="00E25362"/>
    <w:rsid w:val="00E26810"/>
    <w:rsid w:val="00E2720C"/>
    <w:rsid w:val="00E35E47"/>
    <w:rsid w:val="00E366E5"/>
    <w:rsid w:val="00E377A7"/>
    <w:rsid w:val="00E37BFA"/>
    <w:rsid w:val="00E37D07"/>
    <w:rsid w:val="00E415E9"/>
    <w:rsid w:val="00E418F6"/>
    <w:rsid w:val="00E43613"/>
    <w:rsid w:val="00E437D9"/>
    <w:rsid w:val="00E442C3"/>
    <w:rsid w:val="00E449EC"/>
    <w:rsid w:val="00E44CA4"/>
    <w:rsid w:val="00E45707"/>
    <w:rsid w:val="00E45A2D"/>
    <w:rsid w:val="00E46CBE"/>
    <w:rsid w:val="00E46E86"/>
    <w:rsid w:val="00E5072F"/>
    <w:rsid w:val="00E54070"/>
    <w:rsid w:val="00E54531"/>
    <w:rsid w:val="00E606D8"/>
    <w:rsid w:val="00E61945"/>
    <w:rsid w:val="00E63995"/>
    <w:rsid w:val="00E67081"/>
    <w:rsid w:val="00E720E5"/>
    <w:rsid w:val="00E72136"/>
    <w:rsid w:val="00E73332"/>
    <w:rsid w:val="00E73521"/>
    <w:rsid w:val="00E736CD"/>
    <w:rsid w:val="00E739EE"/>
    <w:rsid w:val="00E73EB1"/>
    <w:rsid w:val="00E74F9C"/>
    <w:rsid w:val="00E758BA"/>
    <w:rsid w:val="00E7689F"/>
    <w:rsid w:val="00E76E19"/>
    <w:rsid w:val="00E77A06"/>
    <w:rsid w:val="00E82F5C"/>
    <w:rsid w:val="00E83445"/>
    <w:rsid w:val="00E83E2C"/>
    <w:rsid w:val="00E85A51"/>
    <w:rsid w:val="00E8669C"/>
    <w:rsid w:val="00E90B13"/>
    <w:rsid w:val="00E91C4E"/>
    <w:rsid w:val="00E9381D"/>
    <w:rsid w:val="00E93E7F"/>
    <w:rsid w:val="00E9545E"/>
    <w:rsid w:val="00E95BF8"/>
    <w:rsid w:val="00E96554"/>
    <w:rsid w:val="00E9673C"/>
    <w:rsid w:val="00E97521"/>
    <w:rsid w:val="00E97EF9"/>
    <w:rsid w:val="00EA2090"/>
    <w:rsid w:val="00EA363E"/>
    <w:rsid w:val="00EA4AC0"/>
    <w:rsid w:val="00EA5E17"/>
    <w:rsid w:val="00EB2E18"/>
    <w:rsid w:val="00EB3A3B"/>
    <w:rsid w:val="00EB3C92"/>
    <w:rsid w:val="00EB3E4E"/>
    <w:rsid w:val="00EB4D50"/>
    <w:rsid w:val="00EB521B"/>
    <w:rsid w:val="00EC0648"/>
    <w:rsid w:val="00EC10F4"/>
    <w:rsid w:val="00EC13BB"/>
    <w:rsid w:val="00EC2429"/>
    <w:rsid w:val="00EC2504"/>
    <w:rsid w:val="00EC278E"/>
    <w:rsid w:val="00EC27D5"/>
    <w:rsid w:val="00EC2FB2"/>
    <w:rsid w:val="00EC3219"/>
    <w:rsid w:val="00EC4A62"/>
    <w:rsid w:val="00EC5A0C"/>
    <w:rsid w:val="00EC5BE6"/>
    <w:rsid w:val="00EC6098"/>
    <w:rsid w:val="00EC60C4"/>
    <w:rsid w:val="00ED0404"/>
    <w:rsid w:val="00ED0C86"/>
    <w:rsid w:val="00ED1155"/>
    <w:rsid w:val="00ED1193"/>
    <w:rsid w:val="00ED27AE"/>
    <w:rsid w:val="00ED3056"/>
    <w:rsid w:val="00ED332A"/>
    <w:rsid w:val="00ED439B"/>
    <w:rsid w:val="00ED4752"/>
    <w:rsid w:val="00ED548E"/>
    <w:rsid w:val="00ED58E7"/>
    <w:rsid w:val="00ED596D"/>
    <w:rsid w:val="00ED76CF"/>
    <w:rsid w:val="00ED79F3"/>
    <w:rsid w:val="00EE06A5"/>
    <w:rsid w:val="00EE0E4A"/>
    <w:rsid w:val="00EE22ED"/>
    <w:rsid w:val="00EE38F9"/>
    <w:rsid w:val="00EE39EB"/>
    <w:rsid w:val="00EE526A"/>
    <w:rsid w:val="00EE5BB8"/>
    <w:rsid w:val="00EE611A"/>
    <w:rsid w:val="00EE6324"/>
    <w:rsid w:val="00EF17C5"/>
    <w:rsid w:val="00EF1BE5"/>
    <w:rsid w:val="00EF2C39"/>
    <w:rsid w:val="00EF2C4E"/>
    <w:rsid w:val="00EF3385"/>
    <w:rsid w:val="00EF3CCE"/>
    <w:rsid w:val="00EF457E"/>
    <w:rsid w:val="00EF4E12"/>
    <w:rsid w:val="00EF7500"/>
    <w:rsid w:val="00EF7796"/>
    <w:rsid w:val="00F01A24"/>
    <w:rsid w:val="00F048F4"/>
    <w:rsid w:val="00F0503A"/>
    <w:rsid w:val="00F05066"/>
    <w:rsid w:val="00F060C1"/>
    <w:rsid w:val="00F070DF"/>
    <w:rsid w:val="00F0777A"/>
    <w:rsid w:val="00F07C8E"/>
    <w:rsid w:val="00F10290"/>
    <w:rsid w:val="00F1139E"/>
    <w:rsid w:val="00F11D00"/>
    <w:rsid w:val="00F127E2"/>
    <w:rsid w:val="00F12C7D"/>
    <w:rsid w:val="00F1572D"/>
    <w:rsid w:val="00F205CE"/>
    <w:rsid w:val="00F2153A"/>
    <w:rsid w:val="00F2177E"/>
    <w:rsid w:val="00F21B8A"/>
    <w:rsid w:val="00F23C69"/>
    <w:rsid w:val="00F241BA"/>
    <w:rsid w:val="00F24AF1"/>
    <w:rsid w:val="00F25CA4"/>
    <w:rsid w:val="00F26E7C"/>
    <w:rsid w:val="00F275BB"/>
    <w:rsid w:val="00F27AD4"/>
    <w:rsid w:val="00F301D0"/>
    <w:rsid w:val="00F3031B"/>
    <w:rsid w:val="00F31487"/>
    <w:rsid w:val="00F3148D"/>
    <w:rsid w:val="00F3231D"/>
    <w:rsid w:val="00F329B5"/>
    <w:rsid w:val="00F345D6"/>
    <w:rsid w:val="00F34998"/>
    <w:rsid w:val="00F35A6E"/>
    <w:rsid w:val="00F35C4D"/>
    <w:rsid w:val="00F36AB8"/>
    <w:rsid w:val="00F371C5"/>
    <w:rsid w:val="00F37273"/>
    <w:rsid w:val="00F3754C"/>
    <w:rsid w:val="00F3772B"/>
    <w:rsid w:val="00F378B2"/>
    <w:rsid w:val="00F378D8"/>
    <w:rsid w:val="00F4056F"/>
    <w:rsid w:val="00F40868"/>
    <w:rsid w:val="00F4088B"/>
    <w:rsid w:val="00F40A89"/>
    <w:rsid w:val="00F40B5A"/>
    <w:rsid w:val="00F43A19"/>
    <w:rsid w:val="00F44A51"/>
    <w:rsid w:val="00F465A7"/>
    <w:rsid w:val="00F46868"/>
    <w:rsid w:val="00F47CBC"/>
    <w:rsid w:val="00F5191D"/>
    <w:rsid w:val="00F5263B"/>
    <w:rsid w:val="00F537F3"/>
    <w:rsid w:val="00F53A6A"/>
    <w:rsid w:val="00F548C9"/>
    <w:rsid w:val="00F55294"/>
    <w:rsid w:val="00F55DEC"/>
    <w:rsid w:val="00F56000"/>
    <w:rsid w:val="00F623AA"/>
    <w:rsid w:val="00F64DA9"/>
    <w:rsid w:val="00F654FD"/>
    <w:rsid w:val="00F661EA"/>
    <w:rsid w:val="00F66C7A"/>
    <w:rsid w:val="00F67017"/>
    <w:rsid w:val="00F67F2F"/>
    <w:rsid w:val="00F75C0C"/>
    <w:rsid w:val="00F76071"/>
    <w:rsid w:val="00F76501"/>
    <w:rsid w:val="00F76DED"/>
    <w:rsid w:val="00F77385"/>
    <w:rsid w:val="00F80C94"/>
    <w:rsid w:val="00F81FF0"/>
    <w:rsid w:val="00F820EE"/>
    <w:rsid w:val="00F8240E"/>
    <w:rsid w:val="00F846A5"/>
    <w:rsid w:val="00F85AF9"/>
    <w:rsid w:val="00F861A1"/>
    <w:rsid w:val="00F861EB"/>
    <w:rsid w:val="00F8667B"/>
    <w:rsid w:val="00F869E2"/>
    <w:rsid w:val="00F87E4C"/>
    <w:rsid w:val="00F90C4E"/>
    <w:rsid w:val="00F90F70"/>
    <w:rsid w:val="00F911F6"/>
    <w:rsid w:val="00F916A0"/>
    <w:rsid w:val="00F918DE"/>
    <w:rsid w:val="00F926B7"/>
    <w:rsid w:val="00F946C4"/>
    <w:rsid w:val="00F94EE9"/>
    <w:rsid w:val="00F9581E"/>
    <w:rsid w:val="00F96210"/>
    <w:rsid w:val="00F97218"/>
    <w:rsid w:val="00F97500"/>
    <w:rsid w:val="00FA169D"/>
    <w:rsid w:val="00FA22DC"/>
    <w:rsid w:val="00FA2EA9"/>
    <w:rsid w:val="00FA3000"/>
    <w:rsid w:val="00FA32B0"/>
    <w:rsid w:val="00FA54B1"/>
    <w:rsid w:val="00FA65F2"/>
    <w:rsid w:val="00FA6DC1"/>
    <w:rsid w:val="00FB0210"/>
    <w:rsid w:val="00FB141B"/>
    <w:rsid w:val="00FB15FC"/>
    <w:rsid w:val="00FB33AD"/>
    <w:rsid w:val="00FB45E1"/>
    <w:rsid w:val="00FB55EB"/>
    <w:rsid w:val="00FB5F38"/>
    <w:rsid w:val="00FB612C"/>
    <w:rsid w:val="00FB61E2"/>
    <w:rsid w:val="00FB6B25"/>
    <w:rsid w:val="00FC07C1"/>
    <w:rsid w:val="00FC0DAA"/>
    <w:rsid w:val="00FC215E"/>
    <w:rsid w:val="00FC317E"/>
    <w:rsid w:val="00FC5EC3"/>
    <w:rsid w:val="00FC6A9D"/>
    <w:rsid w:val="00FD0C9D"/>
    <w:rsid w:val="00FD0DFA"/>
    <w:rsid w:val="00FD2615"/>
    <w:rsid w:val="00FD360D"/>
    <w:rsid w:val="00FD3D84"/>
    <w:rsid w:val="00FD5723"/>
    <w:rsid w:val="00FD7643"/>
    <w:rsid w:val="00FD7C39"/>
    <w:rsid w:val="00FE029E"/>
    <w:rsid w:val="00FE0B9A"/>
    <w:rsid w:val="00FE1F51"/>
    <w:rsid w:val="00FE2A0F"/>
    <w:rsid w:val="00FE547B"/>
    <w:rsid w:val="00FE566F"/>
    <w:rsid w:val="00FE74F5"/>
    <w:rsid w:val="00FE785A"/>
    <w:rsid w:val="00FF09C6"/>
    <w:rsid w:val="00FF386C"/>
    <w:rsid w:val="00FF465F"/>
    <w:rsid w:val="00FF592A"/>
    <w:rsid w:val="00FF6616"/>
    <w:rsid w:val="00FF6F6F"/>
    <w:rsid w:val="00FF79C8"/>
    <w:rsid w:val="03BD6B0F"/>
    <w:rsid w:val="07D0F428"/>
    <w:rsid w:val="09AF7B44"/>
    <w:rsid w:val="0BB503D7"/>
    <w:rsid w:val="0D0464D5"/>
    <w:rsid w:val="10DEC340"/>
    <w:rsid w:val="10FC4871"/>
    <w:rsid w:val="11FF6735"/>
    <w:rsid w:val="13B643E1"/>
    <w:rsid w:val="15DF3B97"/>
    <w:rsid w:val="172795F8"/>
    <w:rsid w:val="1D0E08F9"/>
    <w:rsid w:val="1ECF3CA5"/>
    <w:rsid w:val="27531EE1"/>
    <w:rsid w:val="287F32AC"/>
    <w:rsid w:val="303ADAC9"/>
    <w:rsid w:val="3049789D"/>
    <w:rsid w:val="3306495F"/>
    <w:rsid w:val="35841E75"/>
    <w:rsid w:val="38FB3657"/>
    <w:rsid w:val="3DAA4A79"/>
    <w:rsid w:val="3F6EA41F"/>
    <w:rsid w:val="4D0006E1"/>
    <w:rsid w:val="4D7A6CEB"/>
    <w:rsid w:val="5629D6E7"/>
    <w:rsid w:val="5D646800"/>
    <w:rsid w:val="5E3C79CB"/>
    <w:rsid w:val="60042774"/>
    <w:rsid w:val="62A64D20"/>
    <w:rsid w:val="66D36017"/>
    <w:rsid w:val="689082C9"/>
    <w:rsid w:val="6EBBFC4E"/>
    <w:rsid w:val="76ADCF22"/>
    <w:rsid w:val="7EF5E693"/>
    <w:rsid w:val="7FD4170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B7731AE"/>
  <w15:docId w15:val="{32FE4501-2E22-4AC7-B8FA-BEDD0C969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rsid w:val="00B64789"/>
    <w:pPr>
      <w:keepNext/>
      <w:keepLines/>
      <w:spacing w:before="240" w:after="0" w:line="360" w:lineRule="auto"/>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B64789"/>
    <w:pPr>
      <w:keepNext/>
      <w:keepLines/>
      <w:spacing w:before="40" w:after="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6F4C44"/>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B64789"/>
    <w:pPr>
      <w:keepNext/>
      <w:keepLines/>
      <w:spacing w:before="40" w:after="0" w:line="360" w:lineRule="auto"/>
      <w:outlineLvl w:val="3"/>
    </w:pPr>
    <w:rPr>
      <w:rFonts w:ascii="Times New Roman" w:eastAsiaTheme="majorEastAsia" w:hAnsi="Times New Roman"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6"/>
      <w:szCs w:val="26"/>
      <w:lang w:bidi="en-U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bidi="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next w:val="Normal"/>
    <w:link w:val="TitleChar"/>
    <w:rsid w:val="009D030B"/>
    <w:pPr>
      <w:jc w:val="center"/>
    </w:pPr>
    <w:rPr>
      <w:rFonts w:ascii="Times New Roman" w:eastAsia="Times New Roman" w:hAnsi="Times New Roman" w:cs="Times New Roman"/>
      <w:b/>
      <w:sz w:val="24"/>
      <w:szCs w:val="24"/>
    </w:rPr>
  </w:style>
  <w:style w:type="character" w:customStyle="1" w:styleId="TitleChar">
    <w:name w:val="Title Char"/>
    <w:basedOn w:val="DefaultParagraphFont"/>
    <w:link w:val="Title"/>
    <w:rsid w:val="009D030B"/>
    <w:rPr>
      <w:rFonts w:ascii="Times New Roman" w:eastAsia="Times New Roman" w:hAnsi="Times New Roman" w:cs="Times New Roman"/>
      <w:b/>
      <w:sz w:val="24"/>
      <w:szCs w:val="24"/>
    </w:rPr>
  </w:style>
  <w:style w:type="character" w:customStyle="1" w:styleId="Heading1Char">
    <w:name w:val="Heading 1 Char"/>
    <w:basedOn w:val="DefaultParagraphFont"/>
    <w:link w:val="Heading1"/>
    <w:uiPriority w:val="9"/>
    <w:rsid w:val="00B64789"/>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B6478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F4C44"/>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64789"/>
    <w:rPr>
      <w:rFonts w:ascii="Times New Roman" w:eastAsiaTheme="majorEastAsia" w:hAnsi="Times New Roman" w:cstheme="majorBidi"/>
      <w:i/>
      <w:iCs/>
      <w:color w:val="000000" w:themeColor="text1"/>
      <w:sz w:val="28"/>
      <w:szCs w:val="22"/>
    </w:rPr>
  </w:style>
  <w:style w:type="paragraph" w:styleId="TOCHeading">
    <w:name w:val="TOC Heading"/>
    <w:basedOn w:val="Heading1"/>
    <w:next w:val="Normal"/>
    <w:uiPriority w:val="39"/>
    <w:unhideWhenUsed/>
    <w:qFormat/>
    <w:rsid w:val="00B64789"/>
    <w:pPr>
      <w:spacing w:line="259" w:lineRule="auto"/>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70509A"/>
    <w:pPr>
      <w:tabs>
        <w:tab w:val="right" w:leader="dot" w:pos="10489"/>
      </w:tabs>
      <w:spacing w:after="100"/>
      <w:ind w:left="142"/>
    </w:pPr>
  </w:style>
  <w:style w:type="paragraph" w:styleId="TOC2">
    <w:name w:val="toc 2"/>
    <w:basedOn w:val="Normal"/>
    <w:next w:val="Normal"/>
    <w:autoRedefine/>
    <w:uiPriority w:val="39"/>
    <w:unhideWhenUsed/>
    <w:rsid w:val="00490FDE"/>
    <w:pPr>
      <w:tabs>
        <w:tab w:val="left" w:pos="660"/>
        <w:tab w:val="right" w:leader="dot" w:pos="10489"/>
      </w:tabs>
      <w:spacing w:after="100"/>
      <w:ind w:left="426"/>
    </w:pPr>
  </w:style>
  <w:style w:type="paragraph" w:styleId="TOC3">
    <w:name w:val="toc 3"/>
    <w:basedOn w:val="Normal"/>
    <w:next w:val="Normal"/>
    <w:autoRedefine/>
    <w:uiPriority w:val="39"/>
    <w:unhideWhenUsed/>
    <w:rsid w:val="004F0F8E"/>
    <w:pPr>
      <w:tabs>
        <w:tab w:val="right" w:leader="dot" w:pos="10489"/>
      </w:tabs>
      <w:spacing w:after="100"/>
      <w:ind w:left="709"/>
    </w:pPr>
  </w:style>
  <w:style w:type="character" w:styleId="CommentReference">
    <w:name w:val="annotation reference"/>
    <w:basedOn w:val="DefaultParagraphFont"/>
    <w:uiPriority w:val="99"/>
    <w:semiHidden/>
    <w:unhideWhenUsed/>
    <w:rsid w:val="00432948"/>
    <w:rPr>
      <w:sz w:val="16"/>
      <w:szCs w:val="16"/>
    </w:rPr>
  </w:style>
  <w:style w:type="paragraph" w:styleId="CommentText">
    <w:name w:val="annotation text"/>
    <w:basedOn w:val="Normal"/>
    <w:link w:val="CommentTextChar"/>
    <w:uiPriority w:val="99"/>
    <w:semiHidden/>
    <w:unhideWhenUsed/>
    <w:rsid w:val="00432948"/>
    <w:pPr>
      <w:spacing w:line="240" w:lineRule="auto"/>
    </w:pPr>
    <w:rPr>
      <w:sz w:val="20"/>
      <w:szCs w:val="20"/>
    </w:rPr>
  </w:style>
  <w:style w:type="character" w:customStyle="1" w:styleId="CommentTextChar">
    <w:name w:val="Comment Text Char"/>
    <w:basedOn w:val="DefaultParagraphFont"/>
    <w:link w:val="CommentText"/>
    <w:uiPriority w:val="99"/>
    <w:semiHidden/>
    <w:rsid w:val="00432948"/>
  </w:style>
  <w:style w:type="paragraph" w:styleId="CommentSubject">
    <w:name w:val="annotation subject"/>
    <w:basedOn w:val="CommentText"/>
    <w:next w:val="CommentText"/>
    <w:link w:val="CommentSubjectChar"/>
    <w:uiPriority w:val="99"/>
    <w:semiHidden/>
    <w:unhideWhenUsed/>
    <w:rsid w:val="00432948"/>
    <w:rPr>
      <w:b/>
      <w:bCs/>
    </w:rPr>
  </w:style>
  <w:style w:type="character" w:customStyle="1" w:styleId="CommentSubjectChar">
    <w:name w:val="Comment Subject Char"/>
    <w:basedOn w:val="CommentTextChar"/>
    <w:link w:val="CommentSubject"/>
    <w:uiPriority w:val="99"/>
    <w:semiHidden/>
    <w:rsid w:val="00432948"/>
    <w:rPr>
      <w:b/>
      <w:bCs/>
    </w:rPr>
  </w:style>
  <w:style w:type="table" w:styleId="GridTable5Dark-Accent5">
    <w:name w:val="Grid Table 5 Dark Accent 5"/>
    <w:basedOn w:val="TableNormal"/>
    <w:uiPriority w:val="50"/>
    <w:rsid w:val="00D63A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994414"/>
    <w:rPr>
      <w:color w:val="605E5C"/>
      <w:shd w:val="clear" w:color="auto" w:fill="E1DFDD"/>
    </w:rPr>
  </w:style>
  <w:style w:type="paragraph" w:styleId="Caption">
    <w:name w:val="caption"/>
    <w:basedOn w:val="Normal"/>
    <w:next w:val="Normal"/>
    <w:uiPriority w:val="35"/>
    <w:unhideWhenUsed/>
    <w:qFormat/>
    <w:rsid w:val="00351464"/>
    <w:pPr>
      <w:spacing w:after="200" w:line="240" w:lineRule="auto"/>
    </w:pPr>
    <w:rPr>
      <w:i/>
      <w:iCs/>
      <w:color w:val="1F497D" w:themeColor="text2"/>
      <w:sz w:val="18"/>
      <w:szCs w:val="18"/>
    </w:rPr>
  </w:style>
  <w:style w:type="paragraph" w:styleId="TOC4">
    <w:name w:val="toc 4"/>
    <w:basedOn w:val="Normal"/>
    <w:next w:val="Normal"/>
    <w:autoRedefine/>
    <w:uiPriority w:val="39"/>
    <w:unhideWhenUsed/>
    <w:rsid w:val="00892358"/>
    <w:pPr>
      <w:spacing w:after="100"/>
      <w:ind w:left="660"/>
    </w:pPr>
    <w:rPr>
      <w:rFonts w:eastAsiaTheme="minorEastAsia"/>
      <w:lang w:val="vi-VN" w:eastAsia="vi-VN"/>
    </w:rPr>
  </w:style>
  <w:style w:type="paragraph" w:styleId="TOC5">
    <w:name w:val="toc 5"/>
    <w:basedOn w:val="Normal"/>
    <w:next w:val="Normal"/>
    <w:autoRedefine/>
    <w:uiPriority w:val="39"/>
    <w:unhideWhenUsed/>
    <w:rsid w:val="00892358"/>
    <w:pPr>
      <w:spacing w:after="100"/>
      <w:ind w:left="880"/>
    </w:pPr>
    <w:rPr>
      <w:rFonts w:eastAsiaTheme="minorEastAsia"/>
      <w:lang w:val="vi-VN" w:eastAsia="vi-VN"/>
    </w:rPr>
  </w:style>
  <w:style w:type="paragraph" w:styleId="TOC6">
    <w:name w:val="toc 6"/>
    <w:basedOn w:val="Normal"/>
    <w:next w:val="Normal"/>
    <w:autoRedefine/>
    <w:uiPriority w:val="39"/>
    <w:unhideWhenUsed/>
    <w:rsid w:val="00892358"/>
    <w:pPr>
      <w:spacing w:after="100"/>
      <w:ind w:left="1100"/>
    </w:pPr>
    <w:rPr>
      <w:rFonts w:eastAsiaTheme="minorEastAsia"/>
      <w:lang w:val="vi-VN" w:eastAsia="vi-VN"/>
    </w:rPr>
  </w:style>
  <w:style w:type="paragraph" w:styleId="TOC7">
    <w:name w:val="toc 7"/>
    <w:basedOn w:val="Normal"/>
    <w:next w:val="Normal"/>
    <w:autoRedefine/>
    <w:uiPriority w:val="39"/>
    <w:unhideWhenUsed/>
    <w:rsid w:val="00892358"/>
    <w:pPr>
      <w:spacing w:after="100"/>
      <w:ind w:left="1320"/>
    </w:pPr>
    <w:rPr>
      <w:rFonts w:eastAsiaTheme="minorEastAsia"/>
      <w:lang w:val="vi-VN" w:eastAsia="vi-VN"/>
    </w:rPr>
  </w:style>
  <w:style w:type="paragraph" w:styleId="TOC8">
    <w:name w:val="toc 8"/>
    <w:basedOn w:val="Normal"/>
    <w:next w:val="Normal"/>
    <w:autoRedefine/>
    <w:uiPriority w:val="39"/>
    <w:unhideWhenUsed/>
    <w:rsid w:val="00892358"/>
    <w:pPr>
      <w:spacing w:after="100"/>
      <w:ind w:left="1540"/>
    </w:pPr>
    <w:rPr>
      <w:rFonts w:eastAsiaTheme="minorEastAsia"/>
      <w:lang w:val="vi-VN" w:eastAsia="vi-VN"/>
    </w:rPr>
  </w:style>
  <w:style w:type="paragraph" w:styleId="TOC9">
    <w:name w:val="toc 9"/>
    <w:basedOn w:val="Normal"/>
    <w:next w:val="Normal"/>
    <w:autoRedefine/>
    <w:uiPriority w:val="39"/>
    <w:unhideWhenUsed/>
    <w:rsid w:val="00892358"/>
    <w:pPr>
      <w:spacing w:after="100"/>
      <w:ind w:left="1760"/>
    </w:pPr>
    <w:rPr>
      <w:rFonts w:eastAsiaTheme="minorEastAsia"/>
      <w:lang w:val="vi-VN" w:eastAsia="vi-VN"/>
    </w:rPr>
  </w:style>
  <w:style w:type="character" w:styleId="Strong">
    <w:name w:val="Strong"/>
    <w:basedOn w:val="DefaultParagraphFont"/>
    <w:uiPriority w:val="22"/>
    <w:qFormat/>
    <w:rsid w:val="005960E4"/>
    <w:rPr>
      <w:b/>
      <w:bCs/>
    </w:rPr>
  </w:style>
  <w:style w:type="character" w:styleId="FollowedHyperlink">
    <w:name w:val="FollowedHyperlink"/>
    <w:basedOn w:val="DefaultParagraphFont"/>
    <w:uiPriority w:val="99"/>
    <w:semiHidden/>
    <w:unhideWhenUsed/>
    <w:rsid w:val="0024601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69352">
      <w:bodyDiv w:val="1"/>
      <w:marLeft w:val="0"/>
      <w:marRight w:val="0"/>
      <w:marTop w:val="0"/>
      <w:marBottom w:val="0"/>
      <w:divBdr>
        <w:top w:val="none" w:sz="0" w:space="0" w:color="auto"/>
        <w:left w:val="none" w:sz="0" w:space="0" w:color="auto"/>
        <w:bottom w:val="none" w:sz="0" w:space="0" w:color="auto"/>
        <w:right w:val="none" w:sz="0" w:space="0" w:color="auto"/>
      </w:divBdr>
    </w:div>
    <w:div w:id="207962678">
      <w:bodyDiv w:val="1"/>
      <w:marLeft w:val="0"/>
      <w:marRight w:val="0"/>
      <w:marTop w:val="0"/>
      <w:marBottom w:val="0"/>
      <w:divBdr>
        <w:top w:val="none" w:sz="0" w:space="0" w:color="auto"/>
        <w:left w:val="none" w:sz="0" w:space="0" w:color="auto"/>
        <w:bottom w:val="none" w:sz="0" w:space="0" w:color="auto"/>
        <w:right w:val="none" w:sz="0" w:space="0" w:color="auto"/>
      </w:divBdr>
    </w:div>
    <w:div w:id="220142887">
      <w:bodyDiv w:val="1"/>
      <w:marLeft w:val="0"/>
      <w:marRight w:val="0"/>
      <w:marTop w:val="0"/>
      <w:marBottom w:val="0"/>
      <w:divBdr>
        <w:top w:val="none" w:sz="0" w:space="0" w:color="auto"/>
        <w:left w:val="none" w:sz="0" w:space="0" w:color="auto"/>
        <w:bottom w:val="none" w:sz="0" w:space="0" w:color="auto"/>
        <w:right w:val="none" w:sz="0" w:space="0" w:color="auto"/>
      </w:divBdr>
    </w:div>
    <w:div w:id="348726862">
      <w:bodyDiv w:val="1"/>
      <w:marLeft w:val="0"/>
      <w:marRight w:val="0"/>
      <w:marTop w:val="0"/>
      <w:marBottom w:val="0"/>
      <w:divBdr>
        <w:top w:val="none" w:sz="0" w:space="0" w:color="auto"/>
        <w:left w:val="none" w:sz="0" w:space="0" w:color="auto"/>
        <w:bottom w:val="none" w:sz="0" w:space="0" w:color="auto"/>
        <w:right w:val="none" w:sz="0" w:space="0" w:color="auto"/>
      </w:divBdr>
    </w:div>
    <w:div w:id="463039096">
      <w:bodyDiv w:val="1"/>
      <w:marLeft w:val="0"/>
      <w:marRight w:val="0"/>
      <w:marTop w:val="0"/>
      <w:marBottom w:val="0"/>
      <w:divBdr>
        <w:top w:val="none" w:sz="0" w:space="0" w:color="auto"/>
        <w:left w:val="none" w:sz="0" w:space="0" w:color="auto"/>
        <w:bottom w:val="none" w:sz="0" w:space="0" w:color="auto"/>
        <w:right w:val="none" w:sz="0" w:space="0" w:color="auto"/>
      </w:divBdr>
      <w:divsChild>
        <w:div w:id="1571383280">
          <w:marLeft w:val="0"/>
          <w:marRight w:val="0"/>
          <w:marTop w:val="0"/>
          <w:marBottom w:val="0"/>
          <w:divBdr>
            <w:top w:val="none" w:sz="0" w:space="0" w:color="auto"/>
            <w:left w:val="none" w:sz="0" w:space="0" w:color="auto"/>
            <w:bottom w:val="none" w:sz="0" w:space="0" w:color="auto"/>
            <w:right w:val="none" w:sz="0" w:space="0" w:color="auto"/>
          </w:divBdr>
          <w:divsChild>
            <w:div w:id="386681713">
              <w:marLeft w:val="0"/>
              <w:marRight w:val="0"/>
              <w:marTop w:val="0"/>
              <w:marBottom w:val="0"/>
              <w:divBdr>
                <w:top w:val="none" w:sz="0" w:space="0" w:color="auto"/>
                <w:left w:val="none" w:sz="0" w:space="0" w:color="auto"/>
                <w:bottom w:val="none" w:sz="0" w:space="0" w:color="auto"/>
                <w:right w:val="none" w:sz="0" w:space="0" w:color="auto"/>
              </w:divBdr>
            </w:div>
            <w:div w:id="479923439">
              <w:marLeft w:val="0"/>
              <w:marRight w:val="0"/>
              <w:marTop w:val="0"/>
              <w:marBottom w:val="0"/>
              <w:divBdr>
                <w:top w:val="none" w:sz="0" w:space="0" w:color="auto"/>
                <w:left w:val="none" w:sz="0" w:space="0" w:color="auto"/>
                <w:bottom w:val="none" w:sz="0" w:space="0" w:color="auto"/>
                <w:right w:val="none" w:sz="0" w:space="0" w:color="auto"/>
              </w:divBdr>
            </w:div>
            <w:div w:id="590623853">
              <w:marLeft w:val="0"/>
              <w:marRight w:val="0"/>
              <w:marTop w:val="0"/>
              <w:marBottom w:val="0"/>
              <w:divBdr>
                <w:top w:val="none" w:sz="0" w:space="0" w:color="auto"/>
                <w:left w:val="none" w:sz="0" w:space="0" w:color="auto"/>
                <w:bottom w:val="none" w:sz="0" w:space="0" w:color="auto"/>
                <w:right w:val="none" w:sz="0" w:space="0" w:color="auto"/>
              </w:divBdr>
            </w:div>
            <w:div w:id="648025228">
              <w:marLeft w:val="0"/>
              <w:marRight w:val="0"/>
              <w:marTop w:val="0"/>
              <w:marBottom w:val="0"/>
              <w:divBdr>
                <w:top w:val="none" w:sz="0" w:space="0" w:color="auto"/>
                <w:left w:val="none" w:sz="0" w:space="0" w:color="auto"/>
                <w:bottom w:val="none" w:sz="0" w:space="0" w:color="auto"/>
                <w:right w:val="none" w:sz="0" w:space="0" w:color="auto"/>
              </w:divBdr>
            </w:div>
            <w:div w:id="1077216267">
              <w:marLeft w:val="0"/>
              <w:marRight w:val="0"/>
              <w:marTop w:val="0"/>
              <w:marBottom w:val="0"/>
              <w:divBdr>
                <w:top w:val="none" w:sz="0" w:space="0" w:color="auto"/>
                <w:left w:val="none" w:sz="0" w:space="0" w:color="auto"/>
                <w:bottom w:val="none" w:sz="0" w:space="0" w:color="auto"/>
                <w:right w:val="none" w:sz="0" w:space="0" w:color="auto"/>
              </w:divBdr>
            </w:div>
            <w:div w:id="1210654157">
              <w:marLeft w:val="0"/>
              <w:marRight w:val="0"/>
              <w:marTop w:val="0"/>
              <w:marBottom w:val="0"/>
              <w:divBdr>
                <w:top w:val="none" w:sz="0" w:space="0" w:color="auto"/>
                <w:left w:val="none" w:sz="0" w:space="0" w:color="auto"/>
                <w:bottom w:val="none" w:sz="0" w:space="0" w:color="auto"/>
                <w:right w:val="none" w:sz="0" w:space="0" w:color="auto"/>
              </w:divBdr>
            </w:div>
            <w:div w:id="1232698662">
              <w:marLeft w:val="0"/>
              <w:marRight w:val="0"/>
              <w:marTop w:val="0"/>
              <w:marBottom w:val="0"/>
              <w:divBdr>
                <w:top w:val="none" w:sz="0" w:space="0" w:color="auto"/>
                <w:left w:val="none" w:sz="0" w:space="0" w:color="auto"/>
                <w:bottom w:val="none" w:sz="0" w:space="0" w:color="auto"/>
                <w:right w:val="none" w:sz="0" w:space="0" w:color="auto"/>
              </w:divBdr>
            </w:div>
            <w:div w:id="1413746316">
              <w:marLeft w:val="0"/>
              <w:marRight w:val="0"/>
              <w:marTop w:val="0"/>
              <w:marBottom w:val="0"/>
              <w:divBdr>
                <w:top w:val="none" w:sz="0" w:space="0" w:color="auto"/>
                <w:left w:val="none" w:sz="0" w:space="0" w:color="auto"/>
                <w:bottom w:val="none" w:sz="0" w:space="0" w:color="auto"/>
                <w:right w:val="none" w:sz="0" w:space="0" w:color="auto"/>
              </w:divBdr>
            </w:div>
            <w:div w:id="1552035923">
              <w:marLeft w:val="0"/>
              <w:marRight w:val="0"/>
              <w:marTop w:val="0"/>
              <w:marBottom w:val="0"/>
              <w:divBdr>
                <w:top w:val="none" w:sz="0" w:space="0" w:color="auto"/>
                <w:left w:val="none" w:sz="0" w:space="0" w:color="auto"/>
                <w:bottom w:val="none" w:sz="0" w:space="0" w:color="auto"/>
                <w:right w:val="none" w:sz="0" w:space="0" w:color="auto"/>
              </w:divBdr>
            </w:div>
            <w:div w:id="1802191564">
              <w:marLeft w:val="0"/>
              <w:marRight w:val="0"/>
              <w:marTop w:val="0"/>
              <w:marBottom w:val="0"/>
              <w:divBdr>
                <w:top w:val="none" w:sz="0" w:space="0" w:color="auto"/>
                <w:left w:val="none" w:sz="0" w:space="0" w:color="auto"/>
                <w:bottom w:val="none" w:sz="0" w:space="0" w:color="auto"/>
                <w:right w:val="none" w:sz="0" w:space="0" w:color="auto"/>
              </w:divBdr>
            </w:div>
            <w:div w:id="20663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48170">
      <w:bodyDiv w:val="1"/>
      <w:marLeft w:val="0"/>
      <w:marRight w:val="0"/>
      <w:marTop w:val="0"/>
      <w:marBottom w:val="0"/>
      <w:divBdr>
        <w:top w:val="none" w:sz="0" w:space="0" w:color="auto"/>
        <w:left w:val="none" w:sz="0" w:space="0" w:color="auto"/>
        <w:bottom w:val="none" w:sz="0" w:space="0" w:color="auto"/>
        <w:right w:val="none" w:sz="0" w:space="0" w:color="auto"/>
      </w:divBdr>
    </w:div>
    <w:div w:id="717752136">
      <w:bodyDiv w:val="1"/>
      <w:marLeft w:val="0"/>
      <w:marRight w:val="0"/>
      <w:marTop w:val="0"/>
      <w:marBottom w:val="0"/>
      <w:divBdr>
        <w:top w:val="none" w:sz="0" w:space="0" w:color="auto"/>
        <w:left w:val="none" w:sz="0" w:space="0" w:color="auto"/>
        <w:bottom w:val="none" w:sz="0" w:space="0" w:color="auto"/>
        <w:right w:val="none" w:sz="0" w:space="0" w:color="auto"/>
      </w:divBdr>
      <w:divsChild>
        <w:div w:id="1633947447">
          <w:marLeft w:val="0"/>
          <w:marRight w:val="0"/>
          <w:marTop w:val="0"/>
          <w:marBottom w:val="0"/>
          <w:divBdr>
            <w:top w:val="none" w:sz="0" w:space="0" w:color="auto"/>
            <w:left w:val="none" w:sz="0" w:space="0" w:color="auto"/>
            <w:bottom w:val="none" w:sz="0" w:space="0" w:color="auto"/>
            <w:right w:val="none" w:sz="0" w:space="0" w:color="auto"/>
          </w:divBdr>
          <w:divsChild>
            <w:div w:id="552229899">
              <w:marLeft w:val="0"/>
              <w:marRight w:val="0"/>
              <w:marTop w:val="0"/>
              <w:marBottom w:val="0"/>
              <w:divBdr>
                <w:top w:val="none" w:sz="0" w:space="0" w:color="auto"/>
                <w:left w:val="none" w:sz="0" w:space="0" w:color="auto"/>
                <w:bottom w:val="none" w:sz="0" w:space="0" w:color="auto"/>
                <w:right w:val="none" w:sz="0" w:space="0" w:color="auto"/>
              </w:divBdr>
            </w:div>
            <w:div w:id="758528510">
              <w:marLeft w:val="0"/>
              <w:marRight w:val="0"/>
              <w:marTop w:val="0"/>
              <w:marBottom w:val="0"/>
              <w:divBdr>
                <w:top w:val="none" w:sz="0" w:space="0" w:color="auto"/>
                <w:left w:val="none" w:sz="0" w:space="0" w:color="auto"/>
                <w:bottom w:val="none" w:sz="0" w:space="0" w:color="auto"/>
                <w:right w:val="none" w:sz="0" w:space="0" w:color="auto"/>
              </w:divBdr>
            </w:div>
            <w:div w:id="1317995463">
              <w:marLeft w:val="0"/>
              <w:marRight w:val="0"/>
              <w:marTop w:val="0"/>
              <w:marBottom w:val="0"/>
              <w:divBdr>
                <w:top w:val="none" w:sz="0" w:space="0" w:color="auto"/>
                <w:left w:val="none" w:sz="0" w:space="0" w:color="auto"/>
                <w:bottom w:val="none" w:sz="0" w:space="0" w:color="auto"/>
                <w:right w:val="none" w:sz="0" w:space="0" w:color="auto"/>
              </w:divBdr>
            </w:div>
            <w:div w:id="1599287555">
              <w:marLeft w:val="0"/>
              <w:marRight w:val="0"/>
              <w:marTop w:val="0"/>
              <w:marBottom w:val="0"/>
              <w:divBdr>
                <w:top w:val="none" w:sz="0" w:space="0" w:color="auto"/>
                <w:left w:val="none" w:sz="0" w:space="0" w:color="auto"/>
                <w:bottom w:val="none" w:sz="0" w:space="0" w:color="auto"/>
                <w:right w:val="none" w:sz="0" w:space="0" w:color="auto"/>
              </w:divBdr>
            </w:div>
            <w:div w:id="172490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23505">
      <w:bodyDiv w:val="1"/>
      <w:marLeft w:val="0"/>
      <w:marRight w:val="0"/>
      <w:marTop w:val="0"/>
      <w:marBottom w:val="0"/>
      <w:divBdr>
        <w:top w:val="none" w:sz="0" w:space="0" w:color="auto"/>
        <w:left w:val="none" w:sz="0" w:space="0" w:color="auto"/>
        <w:bottom w:val="none" w:sz="0" w:space="0" w:color="auto"/>
        <w:right w:val="none" w:sz="0" w:space="0" w:color="auto"/>
      </w:divBdr>
      <w:divsChild>
        <w:div w:id="1975912500">
          <w:marLeft w:val="0"/>
          <w:marRight w:val="0"/>
          <w:marTop w:val="0"/>
          <w:marBottom w:val="0"/>
          <w:divBdr>
            <w:top w:val="none" w:sz="0" w:space="0" w:color="auto"/>
            <w:left w:val="none" w:sz="0" w:space="0" w:color="auto"/>
            <w:bottom w:val="none" w:sz="0" w:space="0" w:color="auto"/>
            <w:right w:val="none" w:sz="0" w:space="0" w:color="auto"/>
          </w:divBdr>
          <w:divsChild>
            <w:div w:id="310136675">
              <w:marLeft w:val="0"/>
              <w:marRight w:val="0"/>
              <w:marTop w:val="0"/>
              <w:marBottom w:val="0"/>
              <w:divBdr>
                <w:top w:val="none" w:sz="0" w:space="0" w:color="auto"/>
                <w:left w:val="none" w:sz="0" w:space="0" w:color="auto"/>
                <w:bottom w:val="none" w:sz="0" w:space="0" w:color="auto"/>
                <w:right w:val="none" w:sz="0" w:space="0" w:color="auto"/>
              </w:divBdr>
            </w:div>
            <w:div w:id="732850042">
              <w:marLeft w:val="0"/>
              <w:marRight w:val="0"/>
              <w:marTop w:val="0"/>
              <w:marBottom w:val="0"/>
              <w:divBdr>
                <w:top w:val="none" w:sz="0" w:space="0" w:color="auto"/>
                <w:left w:val="none" w:sz="0" w:space="0" w:color="auto"/>
                <w:bottom w:val="none" w:sz="0" w:space="0" w:color="auto"/>
                <w:right w:val="none" w:sz="0" w:space="0" w:color="auto"/>
              </w:divBdr>
            </w:div>
            <w:div w:id="1495410937">
              <w:marLeft w:val="0"/>
              <w:marRight w:val="0"/>
              <w:marTop w:val="0"/>
              <w:marBottom w:val="0"/>
              <w:divBdr>
                <w:top w:val="none" w:sz="0" w:space="0" w:color="auto"/>
                <w:left w:val="none" w:sz="0" w:space="0" w:color="auto"/>
                <w:bottom w:val="none" w:sz="0" w:space="0" w:color="auto"/>
                <w:right w:val="none" w:sz="0" w:space="0" w:color="auto"/>
              </w:divBdr>
            </w:div>
            <w:div w:id="1957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367">
      <w:bodyDiv w:val="1"/>
      <w:marLeft w:val="0"/>
      <w:marRight w:val="0"/>
      <w:marTop w:val="0"/>
      <w:marBottom w:val="0"/>
      <w:divBdr>
        <w:top w:val="none" w:sz="0" w:space="0" w:color="auto"/>
        <w:left w:val="none" w:sz="0" w:space="0" w:color="auto"/>
        <w:bottom w:val="none" w:sz="0" w:space="0" w:color="auto"/>
        <w:right w:val="none" w:sz="0" w:space="0" w:color="auto"/>
      </w:divBdr>
    </w:div>
    <w:div w:id="1470592799">
      <w:bodyDiv w:val="1"/>
      <w:marLeft w:val="0"/>
      <w:marRight w:val="0"/>
      <w:marTop w:val="0"/>
      <w:marBottom w:val="0"/>
      <w:divBdr>
        <w:top w:val="none" w:sz="0" w:space="0" w:color="auto"/>
        <w:left w:val="none" w:sz="0" w:space="0" w:color="auto"/>
        <w:bottom w:val="none" w:sz="0" w:space="0" w:color="auto"/>
        <w:right w:val="none" w:sz="0" w:space="0" w:color="auto"/>
      </w:divBdr>
      <w:divsChild>
        <w:div w:id="1165823039">
          <w:marLeft w:val="0"/>
          <w:marRight w:val="0"/>
          <w:marTop w:val="0"/>
          <w:marBottom w:val="0"/>
          <w:divBdr>
            <w:top w:val="none" w:sz="0" w:space="0" w:color="auto"/>
            <w:left w:val="none" w:sz="0" w:space="0" w:color="auto"/>
            <w:bottom w:val="none" w:sz="0" w:space="0" w:color="auto"/>
            <w:right w:val="none" w:sz="0" w:space="0" w:color="auto"/>
          </w:divBdr>
          <w:divsChild>
            <w:div w:id="396632748">
              <w:marLeft w:val="0"/>
              <w:marRight w:val="0"/>
              <w:marTop w:val="0"/>
              <w:marBottom w:val="0"/>
              <w:divBdr>
                <w:top w:val="none" w:sz="0" w:space="0" w:color="auto"/>
                <w:left w:val="none" w:sz="0" w:space="0" w:color="auto"/>
                <w:bottom w:val="none" w:sz="0" w:space="0" w:color="auto"/>
                <w:right w:val="none" w:sz="0" w:space="0" w:color="auto"/>
              </w:divBdr>
            </w:div>
            <w:div w:id="735661095">
              <w:marLeft w:val="0"/>
              <w:marRight w:val="0"/>
              <w:marTop w:val="0"/>
              <w:marBottom w:val="0"/>
              <w:divBdr>
                <w:top w:val="none" w:sz="0" w:space="0" w:color="auto"/>
                <w:left w:val="none" w:sz="0" w:space="0" w:color="auto"/>
                <w:bottom w:val="none" w:sz="0" w:space="0" w:color="auto"/>
                <w:right w:val="none" w:sz="0" w:space="0" w:color="auto"/>
              </w:divBdr>
            </w:div>
            <w:div w:id="992561109">
              <w:marLeft w:val="0"/>
              <w:marRight w:val="0"/>
              <w:marTop w:val="0"/>
              <w:marBottom w:val="0"/>
              <w:divBdr>
                <w:top w:val="none" w:sz="0" w:space="0" w:color="auto"/>
                <w:left w:val="none" w:sz="0" w:space="0" w:color="auto"/>
                <w:bottom w:val="none" w:sz="0" w:space="0" w:color="auto"/>
                <w:right w:val="none" w:sz="0" w:space="0" w:color="auto"/>
              </w:divBdr>
            </w:div>
            <w:div w:id="19093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8445">
      <w:bodyDiv w:val="1"/>
      <w:marLeft w:val="0"/>
      <w:marRight w:val="0"/>
      <w:marTop w:val="0"/>
      <w:marBottom w:val="0"/>
      <w:divBdr>
        <w:top w:val="none" w:sz="0" w:space="0" w:color="auto"/>
        <w:left w:val="none" w:sz="0" w:space="0" w:color="auto"/>
        <w:bottom w:val="none" w:sz="0" w:space="0" w:color="auto"/>
        <w:right w:val="none" w:sz="0" w:space="0" w:color="auto"/>
      </w:divBdr>
    </w:div>
    <w:div w:id="1702440311">
      <w:bodyDiv w:val="1"/>
      <w:marLeft w:val="0"/>
      <w:marRight w:val="0"/>
      <w:marTop w:val="0"/>
      <w:marBottom w:val="0"/>
      <w:divBdr>
        <w:top w:val="none" w:sz="0" w:space="0" w:color="auto"/>
        <w:left w:val="none" w:sz="0" w:space="0" w:color="auto"/>
        <w:bottom w:val="none" w:sz="0" w:space="0" w:color="auto"/>
        <w:right w:val="none" w:sz="0" w:space="0" w:color="auto"/>
      </w:divBdr>
      <w:divsChild>
        <w:div w:id="25102779">
          <w:marLeft w:val="0"/>
          <w:marRight w:val="0"/>
          <w:marTop w:val="0"/>
          <w:marBottom w:val="0"/>
          <w:divBdr>
            <w:top w:val="none" w:sz="0" w:space="0" w:color="auto"/>
            <w:left w:val="none" w:sz="0" w:space="0" w:color="auto"/>
            <w:bottom w:val="none" w:sz="0" w:space="0" w:color="auto"/>
            <w:right w:val="none" w:sz="0" w:space="0" w:color="auto"/>
          </w:divBdr>
          <w:divsChild>
            <w:div w:id="243808259">
              <w:marLeft w:val="0"/>
              <w:marRight w:val="0"/>
              <w:marTop w:val="0"/>
              <w:marBottom w:val="0"/>
              <w:divBdr>
                <w:top w:val="none" w:sz="0" w:space="0" w:color="auto"/>
                <w:left w:val="none" w:sz="0" w:space="0" w:color="auto"/>
                <w:bottom w:val="none" w:sz="0" w:space="0" w:color="auto"/>
                <w:right w:val="none" w:sz="0" w:space="0" w:color="auto"/>
              </w:divBdr>
            </w:div>
            <w:div w:id="1934361364">
              <w:marLeft w:val="0"/>
              <w:marRight w:val="0"/>
              <w:marTop w:val="0"/>
              <w:marBottom w:val="0"/>
              <w:divBdr>
                <w:top w:val="none" w:sz="0" w:space="0" w:color="auto"/>
                <w:left w:val="none" w:sz="0" w:space="0" w:color="auto"/>
                <w:bottom w:val="none" w:sz="0" w:space="0" w:color="auto"/>
                <w:right w:val="none" w:sz="0" w:space="0" w:color="auto"/>
              </w:divBdr>
            </w:div>
            <w:div w:id="1978412912">
              <w:marLeft w:val="0"/>
              <w:marRight w:val="0"/>
              <w:marTop w:val="0"/>
              <w:marBottom w:val="0"/>
              <w:divBdr>
                <w:top w:val="none" w:sz="0" w:space="0" w:color="auto"/>
                <w:left w:val="none" w:sz="0" w:space="0" w:color="auto"/>
                <w:bottom w:val="none" w:sz="0" w:space="0" w:color="auto"/>
                <w:right w:val="none" w:sz="0" w:space="0" w:color="auto"/>
              </w:divBdr>
            </w:div>
            <w:div w:id="202612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0002">
      <w:bodyDiv w:val="1"/>
      <w:marLeft w:val="0"/>
      <w:marRight w:val="0"/>
      <w:marTop w:val="0"/>
      <w:marBottom w:val="0"/>
      <w:divBdr>
        <w:top w:val="none" w:sz="0" w:space="0" w:color="auto"/>
        <w:left w:val="none" w:sz="0" w:space="0" w:color="auto"/>
        <w:bottom w:val="none" w:sz="0" w:space="0" w:color="auto"/>
        <w:right w:val="none" w:sz="0" w:space="0" w:color="auto"/>
      </w:divBdr>
      <w:divsChild>
        <w:div w:id="1674409345">
          <w:marLeft w:val="0"/>
          <w:marRight w:val="0"/>
          <w:marTop w:val="0"/>
          <w:marBottom w:val="0"/>
          <w:divBdr>
            <w:top w:val="none" w:sz="0" w:space="0" w:color="auto"/>
            <w:left w:val="none" w:sz="0" w:space="0" w:color="auto"/>
            <w:bottom w:val="none" w:sz="0" w:space="0" w:color="auto"/>
            <w:right w:val="none" w:sz="0" w:space="0" w:color="auto"/>
          </w:divBdr>
          <w:divsChild>
            <w:div w:id="179925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6839">
      <w:bodyDiv w:val="1"/>
      <w:marLeft w:val="0"/>
      <w:marRight w:val="0"/>
      <w:marTop w:val="0"/>
      <w:marBottom w:val="0"/>
      <w:divBdr>
        <w:top w:val="none" w:sz="0" w:space="0" w:color="auto"/>
        <w:left w:val="none" w:sz="0" w:space="0" w:color="auto"/>
        <w:bottom w:val="none" w:sz="0" w:space="0" w:color="auto"/>
        <w:right w:val="none" w:sz="0" w:space="0" w:color="auto"/>
      </w:divBdr>
      <w:divsChild>
        <w:div w:id="289483739">
          <w:marLeft w:val="0"/>
          <w:marRight w:val="0"/>
          <w:marTop w:val="0"/>
          <w:marBottom w:val="0"/>
          <w:divBdr>
            <w:top w:val="none" w:sz="0" w:space="0" w:color="auto"/>
            <w:left w:val="none" w:sz="0" w:space="0" w:color="auto"/>
            <w:bottom w:val="none" w:sz="0" w:space="0" w:color="auto"/>
            <w:right w:val="none" w:sz="0" w:space="0" w:color="auto"/>
          </w:divBdr>
          <w:divsChild>
            <w:div w:id="613632310">
              <w:marLeft w:val="0"/>
              <w:marRight w:val="0"/>
              <w:marTop w:val="0"/>
              <w:marBottom w:val="0"/>
              <w:divBdr>
                <w:top w:val="none" w:sz="0" w:space="0" w:color="auto"/>
                <w:left w:val="none" w:sz="0" w:space="0" w:color="auto"/>
                <w:bottom w:val="none" w:sz="0" w:space="0" w:color="auto"/>
                <w:right w:val="none" w:sz="0" w:space="0" w:color="auto"/>
              </w:divBdr>
            </w:div>
            <w:div w:id="619264315">
              <w:marLeft w:val="0"/>
              <w:marRight w:val="0"/>
              <w:marTop w:val="0"/>
              <w:marBottom w:val="0"/>
              <w:divBdr>
                <w:top w:val="none" w:sz="0" w:space="0" w:color="auto"/>
                <w:left w:val="none" w:sz="0" w:space="0" w:color="auto"/>
                <w:bottom w:val="none" w:sz="0" w:space="0" w:color="auto"/>
                <w:right w:val="none" w:sz="0" w:space="0" w:color="auto"/>
              </w:divBdr>
            </w:div>
            <w:div w:id="679739971">
              <w:marLeft w:val="0"/>
              <w:marRight w:val="0"/>
              <w:marTop w:val="0"/>
              <w:marBottom w:val="0"/>
              <w:divBdr>
                <w:top w:val="none" w:sz="0" w:space="0" w:color="auto"/>
                <w:left w:val="none" w:sz="0" w:space="0" w:color="auto"/>
                <w:bottom w:val="none" w:sz="0" w:space="0" w:color="auto"/>
                <w:right w:val="none" w:sz="0" w:space="0" w:color="auto"/>
              </w:divBdr>
            </w:div>
            <w:div w:id="848526315">
              <w:marLeft w:val="0"/>
              <w:marRight w:val="0"/>
              <w:marTop w:val="0"/>
              <w:marBottom w:val="0"/>
              <w:divBdr>
                <w:top w:val="none" w:sz="0" w:space="0" w:color="auto"/>
                <w:left w:val="none" w:sz="0" w:space="0" w:color="auto"/>
                <w:bottom w:val="none" w:sz="0" w:space="0" w:color="auto"/>
                <w:right w:val="none" w:sz="0" w:space="0" w:color="auto"/>
              </w:divBdr>
            </w:div>
            <w:div w:id="905533663">
              <w:marLeft w:val="0"/>
              <w:marRight w:val="0"/>
              <w:marTop w:val="0"/>
              <w:marBottom w:val="0"/>
              <w:divBdr>
                <w:top w:val="none" w:sz="0" w:space="0" w:color="auto"/>
                <w:left w:val="none" w:sz="0" w:space="0" w:color="auto"/>
                <w:bottom w:val="none" w:sz="0" w:space="0" w:color="auto"/>
                <w:right w:val="none" w:sz="0" w:space="0" w:color="auto"/>
              </w:divBdr>
            </w:div>
            <w:div w:id="129703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jpe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learn.microsoft.com/vi-vn/azure/synapse-analytics/overview-what-is" TargetMode="Externa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morioh.com/p/386b2793d117"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learn.microsoft.com/en-us/azure/architecture/example-scenario/dataplate2e/data-platform-end-to-end?tabs=portal" TargetMode="External"/><Relationship Id="rId7" Type="http://schemas.openxmlformats.org/officeDocument/2006/relationships/styles" Target="styl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Tài liệu" ma:contentTypeID="0x0101000306E66439A3B4439F1E40907241B1C2" ma:contentTypeVersion="2" ma:contentTypeDescription="Tạo tài liệu mới." ma:contentTypeScope="" ma:versionID="c16c0eb283ee5d25cac33b44d730e58b">
  <xsd:schema xmlns:xsd="http://www.w3.org/2001/XMLSchema" xmlns:xs="http://www.w3.org/2001/XMLSchema" xmlns:p="http://schemas.microsoft.com/office/2006/metadata/properties" xmlns:ns2="799822cd-6e0e-4a41-b501-0089548f73ff" targetNamespace="http://schemas.microsoft.com/office/2006/metadata/properties" ma:root="true" ma:fieldsID="08d9446d9564acb4dd98aa0cd7b755f3" ns2:_="">
    <xsd:import namespace="799822cd-6e0e-4a41-b501-0089548f73f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9822cd-6e0e-4a41-b501-0089548f73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985814-BFD9-434A-B92B-E3C810EC3A9D}">
  <ds:schemaRefs>
    <ds:schemaRef ds:uri="http://schemas.openxmlformats.org/officeDocument/2006/bibliography"/>
  </ds:schemaRefs>
</ds:datastoreItem>
</file>

<file path=customXml/itemProps2.xml><?xml version="1.0" encoding="utf-8"?>
<ds:datastoreItem xmlns:ds="http://schemas.openxmlformats.org/officeDocument/2006/customXml" ds:itemID="{27C6952B-DCD0-404C-8161-437C62341392}">
  <ds:schemaRefs>
    <ds:schemaRef ds:uri="http://schemas.microsoft.com/office/2006/documentManagement/types"/>
    <ds:schemaRef ds:uri="http://purl.org/dc/terms/"/>
    <ds:schemaRef ds:uri="http://schemas.microsoft.com/office/2006/metadata/properties"/>
    <ds:schemaRef ds:uri="http://schemas.openxmlformats.org/package/2006/metadata/core-properties"/>
    <ds:schemaRef ds:uri="http://www.w3.org/XML/1998/namespace"/>
    <ds:schemaRef ds:uri="799822cd-6e0e-4a41-b501-0089548f73ff"/>
    <ds:schemaRef ds:uri="http://purl.org/dc/elements/1.1/"/>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17BA8938-97C2-4A99-A539-7DEF8760EC51}">
  <ds:schemaRefs>
    <ds:schemaRef ds:uri="http://schemas.microsoft.com/sharepoint/v3/contenttype/forms"/>
  </ds:schemaRefs>
</ds:datastoreItem>
</file>

<file path=customXml/itemProps5.xml><?xml version="1.0" encoding="utf-8"?>
<ds:datastoreItem xmlns:ds="http://schemas.openxmlformats.org/officeDocument/2006/customXml" ds:itemID="{3B8F711F-50A9-4132-8F80-8B60986D0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9822cd-6e0e-4a41-b501-0089548f73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3384</Words>
  <Characters>19291</Characters>
  <Application>Microsoft Office Word</Application>
  <DocSecurity>0</DocSecurity>
  <Lines>160</Lines>
  <Paragraphs>45</Paragraphs>
  <ScaleCrop>false</ScaleCrop>
  <Company/>
  <LinksUpToDate>false</LinksUpToDate>
  <CharactersWithSpaces>22630</CharactersWithSpaces>
  <SharedDoc>false</SharedDoc>
  <HLinks>
    <vt:vector size="120" baseType="variant">
      <vt:variant>
        <vt:i4>5898270</vt:i4>
      </vt:variant>
      <vt:variant>
        <vt:i4>114</vt:i4>
      </vt:variant>
      <vt:variant>
        <vt:i4>0</vt:i4>
      </vt:variant>
      <vt:variant>
        <vt:i4>5</vt:i4>
      </vt:variant>
      <vt:variant>
        <vt:lpwstr>https://morioh.com/p/386b2793d117</vt:lpwstr>
      </vt:variant>
      <vt:variant>
        <vt:lpwstr/>
      </vt:variant>
      <vt:variant>
        <vt:i4>7405625</vt:i4>
      </vt:variant>
      <vt:variant>
        <vt:i4>111</vt:i4>
      </vt:variant>
      <vt:variant>
        <vt:i4>0</vt:i4>
      </vt:variant>
      <vt:variant>
        <vt:i4>5</vt:i4>
      </vt:variant>
      <vt:variant>
        <vt:lpwstr>https://learn.microsoft.com/vi-vn/azure/synapse-analytics/overview-what-is</vt:lpwstr>
      </vt:variant>
      <vt:variant>
        <vt:lpwstr/>
      </vt:variant>
      <vt:variant>
        <vt:i4>1638451</vt:i4>
      </vt:variant>
      <vt:variant>
        <vt:i4>104</vt:i4>
      </vt:variant>
      <vt:variant>
        <vt:i4>0</vt:i4>
      </vt:variant>
      <vt:variant>
        <vt:i4>5</vt:i4>
      </vt:variant>
      <vt:variant>
        <vt:lpwstr/>
      </vt:variant>
      <vt:variant>
        <vt:lpwstr>_Toc120219372</vt:lpwstr>
      </vt:variant>
      <vt:variant>
        <vt:i4>1638451</vt:i4>
      </vt:variant>
      <vt:variant>
        <vt:i4>98</vt:i4>
      </vt:variant>
      <vt:variant>
        <vt:i4>0</vt:i4>
      </vt:variant>
      <vt:variant>
        <vt:i4>5</vt:i4>
      </vt:variant>
      <vt:variant>
        <vt:lpwstr/>
      </vt:variant>
      <vt:variant>
        <vt:lpwstr>_Toc120219371</vt:lpwstr>
      </vt:variant>
      <vt:variant>
        <vt:i4>1638451</vt:i4>
      </vt:variant>
      <vt:variant>
        <vt:i4>92</vt:i4>
      </vt:variant>
      <vt:variant>
        <vt:i4>0</vt:i4>
      </vt:variant>
      <vt:variant>
        <vt:i4>5</vt:i4>
      </vt:variant>
      <vt:variant>
        <vt:lpwstr/>
      </vt:variant>
      <vt:variant>
        <vt:lpwstr>_Toc120219370</vt:lpwstr>
      </vt:variant>
      <vt:variant>
        <vt:i4>1572915</vt:i4>
      </vt:variant>
      <vt:variant>
        <vt:i4>86</vt:i4>
      </vt:variant>
      <vt:variant>
        <vt:i4>0</vt:i4>
      </vt:variant>
      <vt:variant>
        <vt:i4>5</vt:i4>
      </vt:variant>
      <vt:variant>
        <vt:lpwstr/>
      </vt:variant>
      <vt:variant>
        <vt:lpwstr>_Toc120219369</vt:lpwstr>
      </vt:variant>
      <vt:variant>
        <vt:i4>1572915</vt:i4>
      </vt:variant>
      <vt:variant>
        <vt:i4>80</vt:i4>
      </vt:variant>
      <vt:variant>
        <vt:i4>0</vt:i4>
      </vt:variant>
      <vt:variant>
        <vt:i4>5</vt:i4>
      </vt:variant>
      <vt:variant>
        <vt:lpwstr/>
      </vt:variant>
      <vt:variant>
        <vt:lpwstr>_Toc120219368</vt:lpwstr>
      </vt:variant>
      <vt:variant>
        <vt:i4>1572915</vt:i4>
      </vt:variant>
      <vt:variant>
        <vt:i4>74</vt:i4>
      </vt:variant>
      <vt:variant>
        <vt:i4>0</vt:i4>
      </vt:variant>
      <vt:variant>
        <vt:i4>5</vt:i4>
      </vt:variant>
      <vt:variant>
        <vt:lpwstr/>
      </vt:variant>
      <vt:variant>
        <vt:lpwstr>_Toc120219367</vt:lpwstr>
      </vt:variant>
      <vt:variant>
        <vt:i4>1572915</vt:i4>
      </vt:variant>
      <vt:variant>
        <vt:i4>68</vt:i4>
      </vt:variant>
      <vt:variant>
        <vt:i4>0</vt:i4>
      </vt:variant>
      <vt:variant>
        <vt:i4>5</vt:i4>
      </vt:variant>
      <vt:variant>
        <vt:lpwstr/>
      </vt:variant>
      <vt:variant>
        <vt:lpwstr>_Toc120219366</vt:lpwstr>
      </vt:variant>
      <vt:variant>
        <vt:i4>1572915</vt:i4>
      </vt:variant>
      <vt:variant>
        <vt:i4>62</vt:i4>
      </vt:variant>
      <vt:variant>
        <vt:i4>0</vt:i4>
      </vt:variant>
      <vt:variant>
        <vt:i4>5</vt:i4>
      </vt:variant>
      <vt:variant>
        <vt:lpwstr/>
      </vt:variant>
      <vt:variant>
        <vt:lpwstr>_Toc120219365</vt:lpwstr>
      </vt:variant>
      <vt:variant>
        <vt:i4>1572915</vt:i4>
      </vt:variant>
      <vt:variant>
        <vt:i4>56</vt:i4>
      </vt:variant>
      <vt:variant>
        <vt:i4>0</vt:i4>
      </vt:variant>
      <vt:variant>
        <vt:i4>5</vt:i4>
      </vt:variant>
      <vt:variant>
        <vt:lpwstr/>
      </vt:variant>
      <vt:variant>
        <vt:lpwstr>_Toc120219364</vt:lpwstr>
      </vt:variant>
      <vt:variant>
        <vt:i4>1572915</vt:i4>
      </vt:variant>
      <vt:variant>
        <vt:i4>50</vt:i4>
      </vt:variant>
      <vt:variant>
        <vt:i4>0</vt:i4>
      </vt:variant>
      <vt:variant>
        <vt:i4>5</vt:i4>
      </vt:variant>
      <vt:variant>
        <vt:lpwstr/>
      </vt:variant>
      <vt:variant>
        <vt:lpwstr>_Toc120219363</vt:lpwstr>
      </vt:variant>
      <vt:variant>
        <vt:i4>1572915</vt:i4>
      </vt:variant>
      <vt:variant>
        <vt:i4>44</vt:i4>
      </vt:variant>
      <vt:variant>
        <vt:i4>0</vt:i4>
      </vt:variant>
      <vt:variant>
        <vt:i4>5</vt:i4>
      </vt:variant>
      <vt:variant>
        <vt:lpwstr/>
      </vt:variant>
      <vt:variant>
        <vt:lpwstr>_Toc120219362</vt:lpwstr>
      </vt:variant>
      <vt:variant>
        <vt:i4>1572915</vt:i4>
      </vt:variant>
      <vt:variant>
        <vt:i4>38</vt:i4>
      </vt:variant>
      <vt:variant>
        <vt:i4>0</vt:i4>
      </vt:variant>
      <vt:variant>
        <vt:i4>5</vt:i4>
      </vt:variant>
      <vt:variant>
        <vt:lpwstr/>
      </vt:variant>
      <vt:variant>
        <vt:lpwstr>_Toc120219361</vt:lpwstr>
      </vt:variant>
      <vt:variant>
        <vt:i4>1572915</vt:i4>
      </vt:variant>
      <vt:variant>
        <vt:i4>32</vt:i4>
      </vt:variant>
      <vt:variant>
        <vt:i4>0</vt:i4>
      </vt:variant>
      <vt:variant>
        <vt:i4>5</vt:i4>
      </vt:variant>
      <vt:variant>
        <vt:lpwstr/>
      </vt:variant>
      <vt:variant>
        <vt:lpwstr>_Toc120219360</vt:lpwstr>
      </vt:variant>
      <vt:variant>
        <vt:i4>1769523</vt:i4>
      </vt:variant>
      <vt:variant>
        <vt:i4>26</vt:i4>
      </vt:variant>
      <vt:variant>
        <vt:i4>0</vt:i4>
      </vt:variant>
      <vt:variant>
        <vt:i4>5</vt:i4>
      </vt:variant>
      <vt:variant>
        <vt:lpwstr/>
      </vt:variant>
      <vt:variant>
        <vt:lpwstr>_Toc120219359</vt:lpwstr>
      </vt:variant>
      <vt:variant>
        <vt:i4>1769523</vt:i4>
      </vt:variant>
      <vt:variant>
        <vt:i4>20</vt:i4>
      </vt:variant>
      <vt:variant>
        <vt:i4>0</vt:i4>
      </vt:variant>
      <vt:variant>
        <vt:i4>5</vt:i4>
      </vt:variant>
      <vt:variant>
        <vt:lpwstr/>
      </vt:variant>
      <vt:variant>
        <vt:lpwstr>_Toc120219358</vt:lpwstr>
      </vt:variant>
      <vt:variant>
        <vt:i4>1769523</vt:i4>
      </vt:variant>
      <vt:variant>
        <vt:i4>14</vt:i4>
      </vt:variant>
      <vt:variant>
        <vt:i4>0</vt:i4>
      </vt:variant>
      <vt:variant>
        <vt:i4>5</vt:i4>
      </vt:variant>
      <vt:variant>
        <vt:lpwstr/>
      </vt:variant>
      <vt:variant>
        <vt:lpwstr>_Toc120219357</vt:lpwstr>
      </vt:variant>
      <vt:variant>
        <vt:i4>1769523</vt:i4>
      </vt:variant>
      <vt:variant>
        <vt:i4>8</vt:i4>
      </vt:variant>
      <vt:variant>
        <vt:i4>0</vt:i4>
      </vt:variant>
      <vt:variant>
        <vt:i4>5</vt:i4>
      </vt:variant>
      <vt:variant>
        <vt:lpwstr/>
      </vt:variant>
      <vt:variant>
        <vt:lpwstr>_Toc120219356</vt:lpwstr>
      </vt:variant>
      <vt:variant>
        <vt:i4>1769523</vt:i4>
      </vt:variant>
      <vt:variant>
        <vt:i4>2</vt:i4>
      </vt:variant>
      <vt:variant>
        <vt:i4>0</vt:i4>
      </vt:variant>
      <vt:variant>
        <vt:i4>5</vt:i4>
      </vt:variant>
      <vt:variant>
        <vt:lpwstr/>
      </vt:variant>
      <vt:variant>
        <vt:lpwstr>_Toc120219355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Trần</dc:creator>
  <cp:keywords/>
  <cp:lastModifiedBy>L Long</cp:lastModifiedBy>
  <cp:revision>2</cp:revision>
  <cp:lastPrinted>2021-12-01T03:47:00Z</cp:lastPrinted>
  <dcterms:created xsi:type="dcterms:W3CDTF">2022-12-27T03:20:00Z</dcterms:created>
  <dcterms:modified xsi:type="dcterms:W3CDTF">2022-12-27T03:20:00Z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y fmtid="{D5CDD505-2E9C-101B-9397-08002B2CF9AE}" pid="3" name="ContentTypeId">
    <vt:lpwstr>0x0101000306E66439A3B4439F1E40907241B1C2</vt:lpwstr>
  </property>
</Properties>
</file>